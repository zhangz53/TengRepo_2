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096C0" w14:textId="7348ED94" w:rsidR="006B3F1F" w:rsidRDefault="0017668F" w:rsidP="00A631A3">
      <w:pPr>
        <w:pStyle w:val="Title"/>
        <w:spacing w:before="0" w:beforeAutospacing="0" w:after="180"/>
      </w:pPr>
      <w:r>
        <w:t>VIB</w:t>
      </w:r>
      <w:r w:rsidR="000A26FA">
        <w:t>GET</w:t>
      </w:r>
      <w:r w:rsidR="009667E4">
        <w:t>s: Swipe Surfaces for Small Physical Object</w:t>
      </w:r>
      <w:commentRangeStart w:id="0"/>
      <w:r w:rsidR="009667E4">
        <w:t>s</w:t>
      </w:r>
      <w:commentRangeEnd w:id="0"/>
      <w:r w:rsidR="009667E4">
        <w:rPr>
          <w:rStyle w:val="CommentReference"/>
          <w:rFonts w:ascii="Times New Roman" w:hAnsi="Times New Roman"/>
          <w:b w:val="0"/>
          <w:kern w:val="0"/>
        </w:rPr>
        <w:commentReference w:id="0"/>
      </w:r>
    </w:p>
    <w:tbl>
      <w:tblPr>
        <w:tblW w:w="10080" w:type="dxa"/>
        <w:jc w:val="center"/>
        <w:tblLayout w:type="fixed"/>
        <w:tblLook w:val="0000" w:firstRow="0" w:lastRow="0" w:firstColumn="0" w:lastColumn="0" w:noHBand="0" w:noVBand="0"/>
      </w:tblPr>
      <w:tblGrid>
        <w:gridCol w:w="3360"/>
        <w:gridCol w:w="3360"/>
        <w:gridCol w:w="3360"/>
      </w:tblGrid>
      <w:tr w:rsidR="007031CC" w14:paraId="2A071708" w14:textId="77777777" w:rsidTr="009667E4">
        <w:trPr>
          <w:tblHeader/>
          <w:jc w:val="center"/>
        </w:trPr>
        <w:tc>
          <w:tcPr>
            <w:tcW w:w="3360" w:type="dxa"/>
            <w:tcBorders>
              <w:top w:val="nil"/>
              <w:left w:val="nil"/>
              <w:bottom w:val="nil"/>
              <w:right w:val="nil"/>
            </w:tcBorders>
          </w:tcPr>
          <w:p w14:paraId="38043A10" w14:textId="2CC4EB62" w:rsidR="007031CC" w:rsidRPr="00D62A4A" w:rsidRDefault="007031CC" w:rsidP="005A2C27">
            <w:pPr>
              <w:pStyle w:val="AuthorName"/>
            </w:pPr>
            <w:r>
              <w:t>1st Author Name</w:t>
            </w:r>
          </w:p>
          <w:p w14:paraId="15344A76" w14:textId="77777777" w:rsidR="007031CC" w:rsidRPr="00D62A4A" w:rsidRDefault="007031CC" w:rsidP="005A2C27">
            <w:pPr>
              <w:pStyle w:val="AuthorAffiliation"/>
            </w:pPr>
            <w:r w:rsidRPr="00D62A4A">
              <w:t>Affiliation</w:t>
            </w:r>
          </w:p>
          <w:p w14:paraId="121951C2" w14:textId="77777777" w:rsidR="007031CC" w:rsidRPr="00D62A4A" w:rsidRDefault="005D4A32" w:rsidP="005A2C27">
            <w:pPr>
              <w:pStyle w:val="AuthorAffiliation"/>
            </w:pPr>
            <w:r>
              <w:t>City</w:t>
            </w:r>
            <w:r w:rsidR="0010082E">
              <w:t>, Country</w:t>
            </w:r>
          </w:p>
          <w:p w14:paraId="70623E7D" w14:textId="77777777" w:rsidR="007031CC" w:rsidRPr="00D62A4A" w:rsidRDefault="00F100EF" w:rsidP="005A2C27">
            <w:pPr>
              <w:pStyle w:val="AuthorAffiliation"/>
            </w:pPr>
            <w:proofErr w:type="gramStart"/>
            <w:r>
              <w:t>e</w:t>
            </w:r>
            <w:proofErr w:type="gramEnd"/>
            <w:r>
              <w:t>-mail address</w:t>
            </w:r>
          </w:p>
        </w:tc>
        <w:tc>
          <w:tcPr>
            <w:tcW w:w="3360" w:type="dxa"/>
            <w:tcBorders>
              <w:top w:val="nil"/>
              <w:left w:val="nil"/>
              <w:bottom w:val="nil"/>
              <w:right w:val="nil"/>
            </w:tcBorders>
          </w:tcPr>
          <w:p w14:paraId="04043866" w14:textId="77777777" w:rsidR="007031CC" w:rsidRPr="00D62A4A" w:rsidRDefault="007031CC" w:rsidP="005A2C27">
            <w:pPr>
              <w:pStyle w:val="AuthorName"/>
            </w:pPr>
            <w:r>
              <w:t>2nd Author Name</w:t>
            </w:r>
            <w:r w:rsidRPr="00D62A4A">
              <w:t xml:space="preserve"> </w:t>
            </w:r>
          </w:p>
          <w:p w14:paraId="30F4659E" w14:textId="77777777" w:rsidR="007031CC" w:rsidRPr="00D62A4A" w:rsidRDefault="007031CC" w:rsidP="005A2C27">
            <w:pPr>
              <w:pStyle w:val="AuthorAffiliation"/>
            </w:pPr>
            <w:r w:rsidRPr="00D62A4A">
              <w:t>Affiliation</w:t>
            </w:r>
          </w:p>
          <w:p w14:paraId="2AEB1998" w14:textId="77777777" w:rsidR="007031CC" w:rsidRPr="00D62A4A" w:rsidRDefault="005D4A32" w:rsidP="005A2C27">
            <w:pPr>
              <w:pStyle w:val="AuthorAffiliation"/>
            </w:pPr>
            <w:r>
              <w:t>City, Country</w:t>
            </w:r>
          </w:p>
          <w:p w14:paraId="1841A2BB" w14:textId="77777777" w:rsidR="007031CC" w:rsidRPr="00D62A4A" w:rsidRDefault="00F100EF" w:rsidP="005A2C27">
            <w:pPr>
              <w:pStyle w:val="AuthorAffiliation"/>
            </w:pPr>
            <w:proofErr w:type="gramStart"/>
            <w:r>
              <w:t>e</w:t>
            </w:r>
            <w:proofErr w:type="gramEnd"/>
            <w:r>
              <w:t>-mail address</w:t>
            </w:r>
          </w:p>
        </w:tc>
        <w:tc>
          <w:tcPr>
            <w:tcW w:w="3360" w:type="dxa"/>
            <w:tcBorders>
              <w:top w:val="nil"/>
              <w:left w:val="nil"/>
              <w:bottom w:val="nil"/>
              <w:right w:val="nil"/>
            </w:tcBorders>
          </w:tcPr>
          <w:p w14:paraId="290C907D" w14:textId="77777777" w:rsidR="007031CC" w:rsidRPr="00D62A4A" w:rsidRDefault="002022E4" w:rsidP="005A2C27">
            <w:pPr>
              <w:pStyle w:val="AuthorName"/>
            </w:pPr>
            <w:r>
              <w:t>3rd</w:t>
            </w:r>
            <w:r w:rsidR="007031CC">
              <w:t xml:space="preserve"> Author Name</w:t>
            </w:r>
            <w:r w:rsidR="007031CC" w:rsidRPr="00D62A4A">
              <w:t xml:space="preserve"> </w:t>
            </w:r>
          </w:p>
          <w:p w14:paraId="620FD9DC" w14:textId="77777777" w:rsidR="007031CC" w:rsidRPr="00D62A4A" w:rsidRDefault="007031CC" w:rsidP="005A2C27">
            <w:pPr>
              <w:pStyle w:val="AuthorAffiliation"/>
            </w:pPr>
            <w:r w:rsidRPr="00D62A4A">
              <w:t>Affiliation</w:t>
            </w:r>
          </w:p>
          <w:p w14:paraId="1525AD95" w14:textId="77777777" w:rsidR="007031CC" w:rsidRPr="00D62A4A" w:rsidRDefault="005D4A32" w:rsidP="005A2C27">
            <w:pPr>
              <w:pStyle w:val="AuthorAffiliation"/>
            </w:pPr>
            <w:r>
              <w:t>City, Country</w:t>
            </w:r>
          </w:p>
          <w:p w14:paraId="6180ECBE" w14:textId="77777777" w:rsidR="007031CC" w:rsidRPr="00F100EF" w:rsidRDefault="00F100EF" w:rsidP="005A2C27">
            <w:pPr>
              <w:pStyle w:val="AuthorAffiliation"/>
            </w:pPr>
            <w:proofErr w:type="gramStart"/>
            <w:r>
              <w:t>e</w:t>
            </w:r>
            <w:proofErr w:type="gramEnd"/>
            <w:r>
              <w:t>-mail address</w:t>
            </w:r>
          </w:p>
        </w:tc>
      </w:tr>
    </w:tbl>
    <w:p w14:paraId="025AABB2" w14:textId="230B5F18" w:rsidR="009667E4" w:rsidRPr="009667E4" w:rsidRDefault="009667E4" w:rsidP="009667E4">
      <w:pPr>
        <w:pStyle w:val="Caption"/>
        <w:rPr>
          <w:sz w:val="20"/>
        </w:rPr>
      </w:pPr>
      <w:r>
        <w:rPr>
          <w:noProof/>
        </w:rPr>
        <w:drawing>
          <wp:inline distT="0" distB="0" distL="0" distR="0" wp14:anchorId="1B505078" wp14:editId="4FE97B02">
            <wp:extent cx="6392545" cy="1290320"/>
            <wp:effectExtent l="0" t="0" r="8255" b="5080"/>
            <wp:docPr id="1" name="Picture 1"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2545" cy="1290320"/>
                    </a:xfrm>
                    <a:prstGeom prst="rect">
                      <a:avLst/>
                    </a:prstGeom>
                    <a:noFill/>
                    <a:ln>
                      <a:noFill/>
                    </a:ln>
                  </pic:spPr>
                </pic:pic>
              </a:graphicData>
            </a:graphic>
          </wp:inline>
        </w:drawing>
      </w:r>
      <w:proofErr w:type="gramStart"/>
      <w:r>
        <w:t xml:space="preserve">Figure </w:t>
      </w:r>
      <w:fldSimple w:instr=" SEQ Figure \* ARABIC ">
        <w:r w:rsidR="00F419D3">
          <w:rPr>
            <w:noProof/>
          </w:rPr>
          <w:t>1</w:t>
        </w:r>
      </w:fldSimple>
      <w:r>
        <w:t>.</w:t>
      </w:r>
      <w:proofErr w:type="gramEnd"/>
      <w:r>
        <w:t xml:space="preserve"> Scenarios of using on hand motion sensors (ring, watch, wrist band) to enhance the use of everyday things. (a) </w:t>
      </w:r>
      <w:proofErr w:type="gramStart"/>
      <w:r>
        <w:t>swiping</w:t>
      </w:r>
      <w:proofErr w:type="gramEnd"/>
      <w:r>
        <w:t xml:space="preserve"> on a textured pad while holding a pen. (b) </w:t>
      </w:r>
      <w:proofErr w:type="gramStart"/>
      <w:r>
        <w:t>swiping</w:t>
      </w:r>
      <w:proofErr w:type="gramEnd"/>
      <w:r>
        <w:t xml:space="preserve"> on a dial pad on the back of a mobile device. (c) </w:t>
      </w:r>
      <w:proofErr w:type="gramStart"/>
      <w:r>
        <w:t>pushing</w:t>
      </w:r>
      <w:proofErr w:type="gramEnd"/>
      <w:r>
        <w:t xml:space="preserve"> a button or swiping on a textured pad on a smart watch. (d) </w:t>
      </w:r>
      <w:proofErr w:type="gramStart"/>
      <w:r>
        <w:t>sliding</w:t>
      </w:r>
      <w:proofErr w:type="gramEnd"/>
      <w:r>
        <w:t xml:space="preserve"> on sliders on a table.</w:t>
      </w:r>
    </w:p>
    <w:p w14:paraId="47B915CF" w14:textId="77777777" w:rsidR="009667E4" w:rsidRDefault="009667E4">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77777777" w:rsidR="006B3F1F" w:rsidRDefault="0088145B">
      <w:pPr>
        <w:pStyle w:val="Heading1"/>
        <w:spacing w:before="0"/>
      </w:pPr>
      <w:r>
        <w:rPr>
          <w:noProof/>
        </w:rPr>
        <w:lastRenderedPageBreak/>
        <mc:AlternateContent>
          <mc:Choice Requires="wps">
            <w:drawing>
              <wp:anchor distT="0" distB="0" distL="114300" distR="114300" simplePos="0" relativeHeight="251657728" behindDoc="0" locked="1" layoutInCell="1" allowOverlap="0" wp14:anchorId="5E6106D7" wp14:editId="4B5044BD">
                <wp:simplePos x="0" y="0"/>
                <wp:positionH relativeFrom="margin">
                  <wp:posOffset>0</wp:posOffset>
                </wp:positionH>
                <wp:positionV relativeFrom="margin">
                  <wp:posOffset>6839585</wp:posOffset>
                </wp:positionV>
                <wp:extent cx="3044825" cy="173291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732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DF2C7" w14:textId="48C12588" w:rsidR="0030001C" w:rsidRDefault="0030001C"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4DC7790F" w14:textId="370188A6" w:rsidR="0030001C" w:rsidRDefault="0030001C"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787C1A33" w14:textId="77777777" w:rsidR="0030001C" w:rsidRDefault="0030001C"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License: The author(s) retain copyright, but ACM receives an exclusive publication license.</w:t>
                            </w:r>
                          </w:p>
                          <w:p w14:paraId="4C0609FE" w14:textId="575B6104" w:rsidR="0030001C" w:rsidRDefault="0030001C"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Open Access: The author(s) wish to pay for the work to be open access. The additional fee must be paid to ACM.</w:t>
                            </w:r>
                          </w:p>
                          <w:p w14:paraId="1EBA2BAB" w14:textId="115C87B2" w:rsidR="0030001C" w:rsidRDefault="0030001C"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This text field is large enough to hold the appropriate release statement assuming it is single-spaced in Times New Roman 8-point font. Please do not change or modify the size of this text box.</w:t>
                            </w:r>
                          </w:p>
                          <w:p w14:paraId="672A0327" w14:textId="3C3C801D" w:rsidR="0030001C" w:rsidRPr="00D3324C" w:rsidRDefault="0030001C" w:rsidP="0090145C">
                            <w:pPr>
                              <w:pStyle w:val="Copyright"/>
                              <w:rPr>
                                <w:szCs w:val="16"/>
                              </w:rPr>
                            </w:pPr>
                            <w:r w:rsidRPr="00D3324C">
                              <w:rPr>
                                <w:szCs w:val="16"/>
                              </w:rPr>
                              <w:t>Each submission will be assigned a DOI string to be included here.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0;margin-top:538.55pt;width:239.75pt;height:136.4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" o:allowoverlap="f" stroked="f">
                <v:textbox inset="0,,0">
                  <w:txbxContent>
                    <w:p w14:paraId="102DF2C7" w14:textId="48C12588" w:rsidR="00241D9E" w:rsidRDefault="00241D9E"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4DC7790F" w14:textId="370188A6" w:rsidR="00241D9E" w:rsidRDefault="00241D9E"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787C1A33" w14:textId="77777777" w:rsidR="00241D9E" w:rsidRDefault="00241D9E"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License: The author(s) retain copyright, but ACM receives an exclusive publication license.</w:t>
                      </w:r>
                    </w:p>
                    <w:p w14:paraId="4C0609FE" w14:textId="575B6104" w:rsidR="00241D9E" w:rsidRDefault="00241D9E"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Open Access: The author(s) wish to pay for the work to be open access. The additional fee must be paid to ACM.</w:t>
                      </w:r>
                    </w:p>
                    <w:p w14:paraId="1EBA2BAB" w14:textId="115C87B2" w:rsidR="00241D9E" w:rsidRDefault="00241D9E"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This text field is large enough to hold the appropriate release statement assuming it is single-spaced in Times New Roman 8-point font. Please do not change or modify the size of this text box.</w:t>
                      </w:r>
                    </w:p>
                    <w:p w14:paraId="672A0327" w14:textId="3C3C801D" w:rsidR="00241D9E" w:rsidRPr="00D3324C" w:rsidRDefault="00241D9E" w:rsidP="0090145C">
                      <w:pPr>
                        <w:pStyle w:val="Copyright"/>
                        <w:rPr>
                          <w:szCs w:val="16"/>
                        </w:rPr>
                      </w:pPr>
                      <w:r w:rsidRPr="00D3324C">
                        <w:rPr>
                          <w:szCs w:val="16"/>
                        </w:rPr>
                        <w:t>Each submission will be assigned a DOI string to be included here.</w:t>
                      </w:r>
                    </w:p>
                  </w:txbxContent>
                </v:textbox>
                <w10:wrap type="square" anchorx="margin" anchory="margin"/>
                <w10:anchorlock/>
              </v:shape>
            </w:pict>
          </mc:Fallback>
        </mc:AlternateContent>
      </w:r>
      <w:r w:rsidR="006B3F1F">
        <w:t>ABSTRACT</w:t>
      </w:r>
    </w:p>
    <w:p w14:paraId="1BB3CF17" w14:textId="2215424A" w:rsidR="006B3F1F" w:rsidRDefault="009667E4">
      <w:r>
        <w:t>Motion sensors embedded in wearable devices, such as sport bracelets, watches and rings</w:t>
      </w:r>
      <w:ins w:id="1" w:author="David Ahlström" w:date="2015-08-18T17:14:00Z">
        <w:r w:rsidR="00064564">
          <w:t>,</w:t>
        </w:r>
      </w:ins>
      <w:r>
        <w:t xml:space="preserve"> can add new dimensions to the way we use everyday objects. </w:t>
      </w:r>
      <w:del w:id="2" w:author="David Ahlström" w:date="2015-08-18T17:14:00Z">
        <w:r w:rsidDel="00064564">
          <w:delText>Motion</w:delText>
        </w:r>
      </w:del>
      <w:ins w:id="3" w:author="David Ahlström" w:date="2015-08-18T17:14:00Z">
        <w:r w:rsidR="00064564">
          <w:t>These</w:t>
        </w:r>
      </w:ins>
      <w:r>
        <w:t xml:space="preserve"> sensors have the ability to digitalize our finger movements and transmit the information to comp</w:t>
      </w:r>
      <w:ins w:id="4" w:author="David Ahlström" w:date="2015-08-18T17:13:00Z">
        <w:r w:rsidR="00064564">
          <w:t xml:space="preserve">uting devices </w:t>
        </w:r>
        <w:proofErr w:type="gramStart"/>
        <w:r w:rsidR="00064564">
          <w:t xml:space="preserve">for </w:t>
        </w:r>
      </w:ins>
      <w:ins w:id="5" w:author="David Ahlström" w:date="2015-08-18T17:14:00Z">
        <w:r w:rsidR="00064564">
          <w:t>....</w:t>
        </w:r>
      </w:ins>
      <w:proofErr w:type="gramEnd"/>
      <w:del w:id="6" w:author="David Ahlström" w:date="2015-08-18T17:13:00Z">
        <w:r w:rsidDel="00064564">
          <w:delText>uters</w:delText>
        </w:r>
      </w:del>
      <w:r>
        <w:t xml:space="preserve">. We demonstrate that an accelerometer worn on the wrist or on a finger can accurately detect the distinctive vibrations that occur when a finger swipes over different surface profiles and present VIBGETs – </w:t>
      </w:r>
      <w:proofErr w:type="spellStart"/>
      <w:r>
        <w:t>VIBration</w:t>
      </w:r>
      <w:proofErr w:type="spellEnd"/>
      <w:r>
        <w:t xml:space="preserve"> </w:t>
      </w:r>
      <w:proofErr w:type="spellStart"/>
      <w:r>
        <w:t>widGETs</w:t>
      </w:r>
      <w:proofErr w:type="spellEnd"/>
      <w:r>
        <w:t xml:space="preserve"> – differently surfaced attachable stripes that </w:t>
      </w:r>
      <w:commentRangeStart w:id="7"/>
      <w:r>
        <w:t xml:space="preserve">each generate </w:t>
      </w:r>
      <w:commentRangeEnd w:id="7"/>
      <w:r>
        <w:rPr>
          <w:rStyle w:val="CommentReference"/>
        </w:rPr>
        <w:commentReference w:id="7"/>
      </w:r>
      <w:r>
        <w:t>a different frequency patterns when swiped across. We explore the VIBGETs design space in three user experiments where we investigate elemental design factors such as swipe posture, sensor position, swipe direction, bump height, bump density, softness of stripes. From our results we extract initial guidelines for VIBGET design and then demonstrate several practical usage scenarios where VIBGETs are attached to physical objects to enrich/enable/extend interaction possibilities.</w:t>
      </w:r>
    </w:p>
    <w:p w14:paraId="5C1C542F" w14:textId="77777777" w:rsidR="006B3F1F" w:rsidRDefault="006B3F1F">
      <w:pPr>
        <w:pStyle w:val="Heading2"/>
      </w:pPr>
      <w:r>
        <w:t>Author Keywords</w:t>
      </w:r>
    </w:p>
    <w:p w14:paraId="45D67D12" w14:textId="64D8BC55" w:rsidR="006B3F1F" w:rsidRDefault="007905C5" w:rsidP="00D3324C">
      <w:r>
        <w:t>Wearable devices; Gestural input; 3D printed widgets; Everyday objects</w:t>
      </w:r>
      <w:r w:rsidR="00A72455" w:rsidRPr="00A72455">
        <w:t xml:space="preserve">. </w:t>
      </w:r>
    </w:p>
    <w:p w14:paraId="36F51FF6" w14:textId="77777777" w:rsidR="00D3324C" w:rsidRDefault="00D3324C" w:rsidP="00D3324C">
      <w:pPr>
        <w:pStyle w:val="Heading2"/>
        <w:spacing w:before="0"/>
        <w:jc w:val="left"/>
      </w:pPr>
      <w:r>
        <w:t>ACM Classification Keywords</w:t>
      </w:r>
    </w:p>
    <w:p w14:paraId="1D625EB8" w14:textId="231840F0" w:rsidR="006B3F1F" w:rsidRDefault="00D3324C" w:rsidP="00D3324C">
      <w:r>
        <w:t>H.5.m. Information interfaces and presenta</w:t>
      </w:r>
      <w:r w:rsidR="0017799B">
        <w:t xml:space="preserve">tion (e.g., HCI): </w:t>
      </w:r>
      <w:r w:rsidR="0017799B">
        <w:lastRenderedPageBreak/>
        <w:t>Miscellaneous;</w:t>
      </w:r>
      <w:r w:rsidR="00A72455">
        <w:t xml:space="preserve"> See</w:t>
      </w:r>
      <w:hyperlink r:id="rId11" w:history="1">
        <w:r w:rsidRPr="00D3324C">
          <w:rPr>
            <w:rStyle w:val="Hyperlink"/>
          </w:rPr>
          <w:t xml:space="preserve"> http://acm.org/about/class/1998</w:t>
        </w:r>
      </w:hyperlink>
      <w:r>
        <w:t xml:space="preserve"> </w:t>
      </w:r>
      <w:r w:rsidR="00672138">
        <w:t xml:space="preserve">for the </w:t>
      </w:r>
      <w:r>
        <w:t>full list of ACM classifiers</w:t>
      </w:r>
      <w:r w:rsidR="00A72455">
        <w:t xml:space="preserve">. </w:t>
      </w:r>
      <w:r w:rsidR="0017799B">
        <w:t>This section is required</w:t>
      </w:r>
      <w:r w:rsidR="00A72455">
        <w:t>.</w:t>
      </w:r>
    </w:p>
    <w:p w14:paraId="61D869FF" w14:textId="77777777" w:rsidR="00A6678D" w:rsidRPr="000F4B8F" w:rsidRDefault="00A6678D" w:rsidP="00A6678D">
      <w:pPr>
        <w:pStyle w:val="Heading1"/>
        <w:rPr>
          <w:rStyle w:val="Hyperlink"/>
        </w:rPr>
      </w:pPr>
      <w:r>
        <w:t>INTRODUCTION</w:t>
      </w:r>
    </w:p>
    <w:p w14:paraId="6673DBB3" w14:textId="27093705" w:rsidR="0017799B" w:rsidRDefault="007905C5">
      <w:r>
        <w:t xml:space="preserve">Recent research in always-available input has shown the promise of empowering daily objects with touch input capability, where users can interact with their computing </w:t>
      </w:r>
      <w:proofErr w:type="gramStart"/>
      <w:r>
        <w:t>devices</w:t>
      </w:r>
      <w:proofErr w:type="gramEnd"/>
      <w:r>
        <w:t xml:space="preserve"> using touch gestures on any object that is available to them, including walls [ref.] or tables [ref.]. A common approach to implement always-available input is to instrument the environment where the user is in with electronics and sensors [ref.]. This way, </w:t>
      </w:r>
      <w:proofErr w:type="gramStart"/>
      <w:r>
        <w:t>touch events can be detected by the sensors embedded in the touched object</w:t>
      </w:r>
      <w:proofErr w:type="gramEnd"/>
      <w:r>
        <w:t xml:space="preserve">. Another popular approach requires a </w:t>
      </w:r>
      <w:proofErr w:type="gramStart"/>
      <w:r>
        <w:t>specially-designed</w:t>
      </w:r>
      <w:proofErr w:type="gramEnd"/>
      <w:r>
        <w:t xml:space="preserve"> sensor to be worn on user’s body [ref.]. This allows the user to carry out touch input on the surface of an object, where the </w:t>
      </w:r>
      <w:proofErr w:type="gramStart"/>
      <w:r>
        <w:t>movement of the hand or finger is tracked by the body-worn sensor</w:t>
      </w:r>
      <w:proofErr w:type="gramEnd"/>
      <w:r>
        <w:t>.</w:t>
      </w:r>
    </w:p>
    <w:p w14:paraId="27909050" w14:textId="37513732" w:rsidR="007905C5" w:rsidRDefault="007905C5">
      <w:r>
        <w:t xml:space="preserve">Despite the pros and cons of the existing approaches, a common problem of today’s always-available input technology is that the technical burden of using them are too high for ordinary users, who are often lack of necessary skills to use them. For example, users will need to be </w:t>
      </w:r>
      <w:proofErr w:type="gramStart"/>
      <w:r>
        <w:t>familiar</w:t>
      </w:r>
      <w:proofErr w:type="gramEnd"/>
      <w:r>
        <w:t xml:space="preserve"> with capacitive [ref.], acoustic [ref.], or t</w:t>
      </w:r>
      <w:r w:rsidRPr="00C2522B">
        <w:t xml:space="preserve">ime </w:t>
      </w:r>
      <w:r>
        <w:t>d</w:t>
      </w:r>
      <w:r w:rsidRPr="00C2522B">
        <w:t xml:space="preserve">omain </w:t>
      </w:r>
      <w:proofErr w:type="spellStart"/>
      <w:r>
        <w:t>r</w:t>
      </w:r>
      <w:r w:rsidRPr="00C2522B">
        <w:t>eflectometry</w:t>
      </w:r>
      <w:proofErr w:type="spellEnd"/>
      <w:r>
        <w:t xml:space="preserve"> [ref.] sensors and need basic electronic skills to ensure the electronics and sensors to be properly installed at home or in the office. Additionally, the structures of the current env</w:t>
      </w:r>
      <w:bookmarkStart w:id="8" w:name="_GoBack"/>
      <w:bookmarkEnd w:id="8"/>
      <w:r>
        <w:t xml:space="preserve">ironment or daily objects need to be </w:t>
      </w:r>
      <w:proofErr w:type="gramStart"/>
      <w:r>
        <w:t>well-examined</w:t>
      </w:r>
      <w:proofErr w:type="gramEnd"/>
      <w:r>
        <w:t xml:space="preserve"> in order for the sensors and wires to be seamlessly embedded. This in most cases can be rather tricky [ref.] and can take substantial efforts from the user.</w:t>
      </w:r>
    </w:p>
    <w:p w14:paraId="3D9AD3E6" w14:textId="77BFE103" w:rsidR="007905C5" w:rsidRDefault="007905C5">
      <w:r>
        <w:t xml:space="preserve">On the other hand, the state-of-the-art body-worn sensors are usually made ad-hoc for research purpose to demonstrate concept ideas. To date, most of them still remain as research prototypes thus lack of </w:t>
      </w:r>
      <w:r w:rsidRPr="00974453">
        <w:t xml:space="preserve">ergonomic </w:t>
      </w:r>
      <w:r>
        <w:t xml:space="preserve">design, making them too heavy and bulky to wear in </w:t>
      </w:r>
      <w:r>
        <w:lastRenderedPageBreak/>
        <w:t>everyday life [ref.]. Finally, none of the existing technique provides an easy-to-use software toolkit to guide the user through the entire design, fabrication, and instrumentation process.</w:t>
      </w:r>
    </w:p>
    <w:p w14:paraId="193EFE0E" w14:textId="20A514F6" w:rsidR="007905C5" w:rsidRDefault="007905C5">
      <w:r>
        <w:t xml:space="preserve">We propose to reduce the burden of enabling touch input on everyday objects through passive clip-on widgets (Figure 1). With passive widgets, ordinary users can easily instrument their environment by attaching the widget to the surface of any object. Users do not need to wear ad-hoc sensors to sense touch events. Instead, existing smart devices worn on user’s wrist or finger (e.g. watch or ring) can be used. We exemplify the capability of the proposed widget through a series of design iterations, and introduce </w:t>
      </w:r>
      <w:proofErr w:type="spellStart"/>
      <w:r>
        <w:t>Vidgets</w:t>
      </w:r>
      <w:proofErr w:type="spellEnd"/>
      <w:r>
        <w:t xml:space="preserve">, a 3D printed swipe widget consisting a number of carefully-designed bumps on its surface that are used to generate unique patterns of mechanical vibrations on user’s finger during a swipe motion. The vibrational energy patterns can be sensed by the </w:t>
      </w:r>
      <w:r w:rsidRPr="00591BE3">
        <w:t>accelerometer</w:t>
      </w:r>
      <w:r>
        <w:t xml:space="preserve"> in the </w:t>
      </w:r>
      <w:proofErr w:type="spellStart"/>
      <w:r>
        <w:t>smartwatch</w:t>
      </w:r>
      <w:proofErr w:type="spellEnd"/>
      <w:r>
        <w:t xml:space="preserve"> or ring, and can be recognized using a machine learning classifier for contextual actions.</w:t>
      </w:r>
    </w:p>
    <w:p w14:paraId="66211EF9" w14:textId="1FAE31F1" w:rsidR="007905C5" w:rsidRDefault="007905C5">
      <w:r>
        <w:t xml:space="preserve">In comparison to the existing methods [ref.], </w:t>
      </w:r>
      <w:proofErr w:type="spellStart"/>
      <w:r>
        <w:t>Vidgets</w:t>
      </w:r>
      <w:proofErr w:type="spellEnd"/>
      <w:r>
        <w:t xml:space="preserve"> can be easily deployed without the need of using special sensors in the environment or on user’s body. Our studies show that using accelerometer alone, </w:t>
      </w:r>
      <w:proofErr w:type="spellStart"/>
      <w:r>
        <w:t>Vidgets</w:t>
      </w:r>
      <w:proofErr w:type="spellEnd"/>
      <w:r>
        <w:t xml:space="preserve"> can reliably identify N different vibrational patterns, making it comparable, in terms of recognition capability, to the existing vision or acoustics based approaches [ref.], which rely on ad-hoc hardware or configuration that are not available in off-the-shelf </w:t>
      </w:r>
      <w:proofErr w:type="spellStart"/>
      <w:r>
        <w:t>smartwatches</w:t>
      </w:r>
      <w:proofErr w:type="spellEnd"/>
      <w:r>
        <w:t xml:space="preserve"> or rings. Equally important, we developed a software toolkit to help the user design </w:t>
      </w:r>
      <w:proofErr w:type="spellStart"/>
      <w:r>
        <w:t>Vidgets</w:t>
      </w:r>
      <w:proofErr w:type="spellEnd"/>
      <w:r>
        <w:t xml:space="preserve"> for objects with surfaces of different shapes. The user can finish the design using our tool, and fabricate the </w:t>
      </w:r>
      <w:proofErr w:type="spellStart"/>
      <w:r>
        <w:t>Vidgets</w:t>
      </w:r>
      <w:proofErr w:type="spellEnd"/>
      <w:r>
        <w:t xml:space="preserve"> using a 3D printer. Our toolkit also provide an easy-to-use interface to allow the user to map different actions to widgets with different vibrational patterns. A final user study shows that given a relatively short period of time, users can use our toolkit to successfully design, fabricate, and deploy </w:t>
      </w:r>
      <w:proofErr w:type="spellStart"/>
      <w:r>
        <w:t>Vidgets</w:t>
      </w:r>
      <w:proofErr w:type="spellEnd"/>
      <w:r>
        <w:t xml:space="preserve"> on a variety of daily objects.</w:t>
      </w:r>
    </w:p>
    <w:p w14:paraId="46673B78" w14:textId="759DAD2A" w:rsidR="006B3F1F" w:rsidRDefault="007905C5">
      <w:r>
        <w:t>Our contributions of this work are: (1) a demonstration of the accelerometer, that it works and is accurate enough (2) design guidelines, show limit/ranges of fundamental design parameters (material, finger posture, height, density...), and (3) a demonstration of practical use cases for VIBGETs.</w:t>
      </w:r>
    </w:p>
    <w:p w14:paraId="016150A6" w14:textId="1E8A0580" w:rsidR="006B3F1F" w:rsidRDefault="007905C5" w:rsidP="009D0E6F">
      <w:pPr>
        <w:pStyle w:val="Heading1"/>
        <w:spacing w:before="0"/>
      </w:pPr>
      <w:r>
        <w:t>Related Work</w:t>
      </w:r>
    </w:p>
    <w:p w14:paraId="0D5FB2EB" w14:textId="4AD2AA31" w:rsidR="006B3F1F" w:rsidRPr="00A56217" w:rsidRDefault="00232222">
      <w:r>
        <w:t>In this section, we review the related work in environment and user instrumentation and in the area of context-awareness interactions.</w:t>
      </w:r>
    </w:p>
    <w:p w14:paraId="4AC8339D" w14:textId="368F81BA" w:rsidR="006B3F1F" w:rsidRDefault="00232222">
      <w:pPr>
        <w:pStyle w:val="Heading2"/>
      </w:pPr>
      <w:r>
        <w:t xml:space="preserve">Instrumenting </w:t>
      </w:r>
      <w:del w:id="9" w:author="David Ahlström" w:date="2015-08-19T17:53:00Z">
        <w:r w:rsidDel="003A1299">
          <w:delText xml:space="preserve">physical </w:delText>
        </w:r>
      </w:del>
      <w:ins w:id="10" w:author="David Ahlström" w:date="2015-08-19T17:53:00Z">
        <w:r w:rsidR="003A1299">
          <w:t xml:space="preserve">Physical </w:t>
        </w:r>
      </w:ins>
      <w:del w:id="11" w:author="David Ahlström" w:date="2015-08-19T17:53:00Z">
        <w:r w:rsidDel="003A1299">
          <w:delText>objects</w:delText>
        </w:r>
      </w:del>
      <w:ins w:id="12" w:author="David Ahlström" w:date="2015-08-19T17:53:00Z">
        <w:r w:rsidR="003A1299">
          <w:t>Objects</w:t>
        </w:r>
      </w:ins>
    </w:p>
    <w:p w14:paraId="7010576C" w14:textId="4C34A3B4" w:rsidR="006B3F1F" w:rsidRDefault="00232222">
      <w:pPr>
        <w:rPr>
          <w:rFonts w:eastAsia="宋体"/>
          <w:lang w:eastAsia="zh-CN"/>
        </w:rPr>
      </w:pPr>
      <w:r>
        <w:rPr>
          <w:rFonts w:eastAsia="宋体"/>
          <w:lang w:eastAsia="zh-CN"/>
        </w:rPr>
        <w:t xml:space="preserve">Computer vision based techniques have been widely used in supporting touch on existing physical objects. Portico [ref.] and Bonfire [ref.] use RBG cameras installed on a laptop to capture surrounding touch events on a regular tabletop. Light Widgets [ref.] use cameras on the ceiling to detect touch input on walls or tables in a smart home. Recently, </w:t>
      </w:r>
      <w:r>
        <w:rPr>
          <w:rFonts w:eastAsia="宋体"/>
          <w:lang w:eastAsia="zh-CN"/>
        </w:rPr>
        <w:lastRenderedPageBreak/>
        <w:t xml:space="preserve">more capable depth-sensing cameras have started to replace their 2D counterparts in many interactive applications. For example, Wilson [ref.] showed a depth-sensing camera </w:t>
      </w:r>
      <w:proofErr w:type="gramStart"/>
      <w:r>
        <w:rPr>
          <w:rFonts w:eastAsia="宋体"/>
          <w:lang w:eastAsia="zh-CN"/>
        </w:rPr>
        <w:t>can</w:t>
      </w:r>
      <w:proofErr w:type="gramEnd"/>
      <w:r>
        <w:rPr>
          <w:rFonts w:eastAsia="宋体"/>
          <w:lang w:eastAsia="zh-CN"/>
        </w:rPr>
        <w:t xml:space="preserve"> be used to detect a wide variety of touch input on a flat surface. </w:t>
      </w:r>
      <w:proofErr w:type="spellStart"/>
      <w:r>
        <w:rPr>
          <w:rFonts w:eastAsia="宋体"/>
          <w:lang w:eastAsia="zh-CN"/>
        </w:rPr>
        <w:t>LightSpace</w:t>
      </w:r>
      <w:proofErr w:type="spellEnd"/>
      <w:r>
        <w:rPr>
          <w:rFonts w:eastAsia="宋体"/>
          <w:lang w:eastAsia="zh-CN"/>
        </w:rPr>
        <w:t xml:space="preserve"> [ref.] and </w:t>
      </w:r>
      <w:proofErr w:type="spellStart"/>
      <w:r>
        <w:t>WorldKit</w:t>
      </w:r>
      <w:proofErr w:type="spellEnd"/>
      <w:r>
        <w:t xml:space="preserve"> [ref.] </w:t>
      </w:r>
      <w:r>
        <w:rPr>
          <w:rFonts w:eastAsia="宋体"/>
          <w:lang w:eastAsia="zh-CN"/>
        </w:rPr>
        <w:t>use multiple depth-sensing cameras on the ceiling to enable even richer interactions on and between the surfaces of tables and walls.</w:t>
      </w:r>
    </w:p>
    <w:p w14:paraId="33017F48" w14:textId="5B7CC0ED" w:rsidR="00232222" w:rsidRDefault="00232222">
      <w:r>
        <w:rPr>
          <w:rFonts w:eastAsia="宋体"/>
          <w:lang w:eastAsia="zh-CN"/>
        </w:rPr>
        <w:t xml:space="preserve">Other approaches utilize custom-made sensors attached to the touched objects. For example, Pinstripe [ref.] enable touch input on clothing via capacitive sensing threads sewn into the fabric. Similarly </w:t>
      </w:r>
      <w:proofErr w:type="spellStart"/>
      <w:r>
        <w:rPr>
          <w:rFonts w:eastAsia="宋体"/>
          <w:lang w:eastAsia="zh-CN"/>
        </w:rPr>
        <w:t>PocketTouch</w:t>
      </w:r>
      <w:proofErr w:type="spellEnd"/>
      <w:r>
        <w:rPr>
          <w:rFonts w:eastAsia="宋体"/>
          <w:lang w:eastAsia="zh-CN"/>
        </w:rPr>
        <w:t xml:space="preserve"> [ref.] allows touch to be sensed through fabric but requires the capacitive sensor to be twisted in order to achieve a larger sensing range. </w:t>
      </w:r>
      <w:r>
        <w:t>Touché [ref.] enables touch input on daily objects, where each object needs to be instrumented with a s</w:t>
      </w:r>
      <w:r w:rsidRPr="00FF6204">
        <w:t xml:space="preserve">wept </w:t>
      </w:r>
      <w:r>
        <w:t>f</w:t>
      </w:r>
      <w:r w:rsidRPr="00FF6204">
        <w:t xml:space="preserve">requency </w:t>
      </w:r>
      <w:r>
        <w:t>c</w:t>
      </w:r>
      <w:r w:rsidRPr="00FF6204">
        <w:t xml:space="preserve">apacitive </w:t>
      </w:r>
      <w:r>
        <w:t xml:space="preserve">sensor. </w:t>
      </w:r>
      <w:proofErr w:type="spellStart"/>
      <w:r>
        <w:t>W</w:t>
      </w:r>
      <w:r w:rsidRPr="00FF6204">
        <w:t>immer</w:t>
      </w:r>
      <w:proofErr w:type="spellEnd"/>
      <w:r w:rsidRPr="00FF6204">
        <w:t xml:space="preserve"> and </w:t>
      </w:r>
      <w:proofErr w:type="spellStart"/>
      <w:r w:rsidRPr="00FF6204">
        <w:t>Baudisch</w:t>
      </w:r>
      <w:proofErr w:type="spellEnd"/>
      <w:r>
        <w:t xml:space="preserve"> further extend the concept to allow deformable object to be touch-sensible by using a t</w:t>
      </w:r>
      <w:r w:rsidRPr="00FF6204">
        <w:t xml:space="preserve">ime </w:t>
      </w:r>
      <w:r>
        <w:t>d</w:t>
      </w:r>
      <w:r w:rsidRPr="00FF6204">
        <w:t xml:space="preserve">omain </w:t>
      </w:r>
      <w:proofErr w:type="spellStart"/>
      <w:r>
        <w:t>r</w:t>
      </w:r>
      <w:r w:rsidRPr="00FF6204">
        <w:t>eflectometry</w:t>
      </w:r>
      <w:proofErr w:type="spellEnd"/>
      <w:r>
        <w:t xml:space="preserve"> sensor</w:t>
      </w:r>
      <w:r w:rsidRPr="00FF6204">
        <w:t xml:space="preserve"> </w:t>
      </w:r>
      <w:r>
        <w:t>[ref.] that is not easily accessible by novice users.</w:t>
      </w:r>
    </w:p>
    <w:p w14:paraId="15A338A0" w14:textId="49FA47A8" w:rsidR="007905C5" w:rsidRDefault="00232222">
      <w:r>
        <w:t xml:space="preserve">Acoustic sensors are also widely used in sensing touch. </w:t>
      </w:r>
      <w:r>
        <w:rPr>
          <w:rFonts w:eastAsia="宋体"/>
          <w:lang w:eastAsia="zh-CN"/>
        </w:rPr>
        <w:t xml:space="preserve">Scratch input [ref.] uses an embedded microphone to detect finger scratches on a table or wall. </w:t>
      </w:r>
      <w:r>
        <w:t xml:space="preserve">Toffee [ref.] uses four back-mounted </w:t>
      </w:r>
      <w:proofErr w:type="spellStart"/>
      <w:r>
        <w:t>piezo</w:t>
      </w:r>
      <w:proofErr w:type="spellEnd"/>
      <w:r>
        <w:t xml:space="preserve"> on a mobile device to sense the location of finger taps on the table, on which the device resides. </w:t>
      </w:r>
      <w:r w:rsidRPr="00487063">
        <w:t>Touch &amp; Activate</w:t>
      </w:r>
      <w:r>
        <w:t xml:space="preserve"> [ref.] instruments daily objects with two </w:t>
      </w:r>
      <w:proofErr w:type="spellStart"/>
      <w:r>
        <w:t>piezo</w:t>
      </w:r>
      <w:proofErr w:type="spellEnd"/>
      <w:r>
        <w:t xml:space="preserve">, which sense the change of resonant spectra upon a touch event. </w:t>
      </w:r>
      <w:proofErr w:type="spellStart"/>
      <w:r>
        <w:rPr>
          <w:rFonts w:eastAsia="宋体"/>
          <w:lang w:eastAsia="zh-CN"/>
        </w:rPr>
        <w:t>Stane</w:t>
      </w:r>
      <w:proofErr w:type="spellEnd"/>
      <w:r>
        <w:rPr>
          <w:rFonts w:eastAsia="宋体"/>
          <w:lang w:eastAsia="zh-CN"/>
        </w:rPr>
        <w:t xml:space="preserve"> [ref.] and Texture pad [ref.] use a </w:t>
      </w:r>
      <w:proofErr w:type="spellStart"/>
      <w:r>
        <w:rPr>
          <w:rFonts w:eastAsia="宋体"/>
          <w:lang w:eastAsia="zh-CN"/>
        </w:rPr>
        <w:t>piezo</w:t>
      </w:r>
      <w:proofErr w:type="spellEnd"/>
      <w:r>
        <w:rPr>
          <w:rFonts w:eastAsia="宋体"/>
          <w:lang w:eastAsia="zh-CN"/>
        </w:rPr>
        <w:t xml:space="preserve"> microphone attached to a textured surface to sense finger scratches. Acoustic barcode [ref.] takes a similar approach but encodes 1D</w:t>
      </w:r>
      <w:r w:rsidRPr="002A7035">
        <w:rPr>
          <w:rFonts w:eastAsia="宋体"/>
          <w:lang w:eastAsia="zh-CN"/>
        </w:rPr>
        <w:t xml:space="preserve"> barcode</w:t>
      </w:r>
      <w:r>
        <w:rPr>
          <w:rFonts w:eastAsia="宋体"/>
          <w:lang w:eastAsia="zh-CN"/>
        </w:rPr>
        <w:t xml:space="preserve"> into the textured surface. Finally, </w:t>
      </w:r>
      <w:proofErr w:type="spellStart"/>
      <w:r>
        <w:rPr>
          <w:rFonts w:eastAsia="宋体"/>
          <w:lang w:eastAsia="zh-CN"/>
        </w:rPr>
        <w:t>Lamello</w:t>
      </w:r>
      <w:proofErr w:type="spellEnd"/>
      <w:r>
        <w:rPr>
          <w:rFonts w:eastAsia="宋体"/>
          <w:lang w:eastAsia="zh-CN"/>
        </w:rPr>
        <w:t xml:space="preserve"> [ref.] extends Acoustic barcode</w:t>
      </w:r>
      <w:r w:rsidDel="00E70B53">
        <w:rPr>
          <w:rFonts w:eastAsia="宋体"/>
          <w:lang w:eastAsia="zh-CN"/>
        </w:rPr>
        <w:t xml:space="preserve"> </w:t>
      </w:r>
      <w:r>
        <w:rPr>
          <w:rFonts w:eastAsia="宋体"/>
          <w:lang w:eastAsia="zh-CN"/>
        </w:rPr>
        <w:t xml:space="preserve">and apply the technique on passive tangible widgets. Unlike the previous approaches, </w:t>
      </w:r>
      <w:proofErr w:type="spellStart"/>
      <w:r>
        <w:rPr>
          <w:rFonts w:eastAsia="宋体"/>
          <w:lang w:eastAsia="zh-CN"/>
        </w:rPr>
        <w:t>Vidgets</w:t>
      </w:r>
      <w:proofErr w:type="spellEnd"/>
      <w:r>
        <w:rPr>
          <w:rFonts w:eastAsia="宋体"/>
          <w:lang w:eastAsia="zh-CN"/>
        </w:rPr>
        <w:t xml:space="preserve"> does not use acoustic </w:t>
      </w:r>
      <w:proofErr w:type="gramStart"/>
      <w:r>
        <w:rPr>
          <w:rFonts w:eastAsia="宋体"/>
          <w:lang w:eastAsia="zh-CN"/>
        </w:rPr>
        <w:t>sensing</w:t>
      </w:r>
      <w:proofErr w:type="gramEnd"/>
      <w:r>
        <w:rPr>
          <w:rFonts w:eastAsia="宋体"/>
          <w:lang w:eastAsia="zh-CN"/>
        </w:rPr>
        <w:t xml:space="preserve"> as microphones are not commonly seen in rings.</w:t>
      </w:r>
    </w:p>
    <w:p w14:paraId="2F085218" w14:textId="19AD5D2D" w:rsidR="007905C5" w:rsidRDefault="00232222">
      <w:r>
        <w:rPr>
          <w:rFonts w:eastAsia="宋体"/>
          <w:lang w:eastAsia="zh-CN"/>
        </w:rPr>
        <w:t xml:space="preserve">Instrumenting the existing electronic devices can also be challenging. Back-of-the-Device input [ref.], for example, utilizes the unused surface on the back of a smartphone for touch input through an “aftermarket” capacitive sensor. Similarly, </w:t>
      </w:r>
      <w:proofErr w:type="spellStart"/>
      <w:r>
        <w:rPr>
          <w:rFonts w:eastAsia="宋体"/>
          <w:lang w:eastAsia="zh-CN"/>
        </w:rPr>
        <w:t>SideSight</w:t>
      </w:r>
      <w:proofErr w:type="spellEnd"/>
      <w:r>
        <w:rPr>
          <w:rFonts w:eastAsia="宋体"/>
          <w:lang w:eastAsia="zh-CN"/>
        </w:rPr>
        <w:t xml:space="preserve"> [ref.] uses a custom-made proximity sensor array on the sides of a mobile phone to enable touch input on the desk, where the phone resides. </w:t>
      </w:r>
      <w:proofErr w:type="spellStart"/>
      <w:r w:rsidRPr="00A7509B">
        <w:rPr>
          <w:rFonts w:eastAsia="宋体"/>
          <w:lang w:eastAsia="zh-CN"/>
        </w:rPr>
        <w:t>FlexAura</w:t>
      </w:r>
      <w:proofErr w:type="spellEnd"/>
      <w:r>
        <w:rPr>
          <w:rFonts w:eastAsia="宋体"/>
          <w:lang w:eastAsia="zh-CN"/>
        </w:rPr>
        <w:t xml:space="preserve"> [ref.] and Multi-touch pen [ref.] enables touch on the barrel of a pen using specially designed touch sensors.</w:t>
      </w:r>
    </w:p>
    <w:p w14:paraId="3367EC71" w14:textId="10AC9C82" w:rsidR="00232222" w:rsidRDefault="00232222" w:rsidP="00232222">
      <w:pPr>
        <w:pStyle w:val="Heading2"/>
      </w:pPr>
      <w:r>
        <w:t xml:space="preserve">Instrumenting the </w:t>
      </w:r>
      <w:del w:id="13" w:author="David Ahlström" w:date="2015-08-19T17:53:00Z">
        <w:r w:rsidDel="003A1299">
          <w:delText>user</w:delText>
        </w:r>
      </w:del>
      <w:ins w:id="14" w:author="David Ahlström" w:date="2015-08-19T17:53:00Z">
        <w:r w:rsidR="003A1299">
          <w:t>User</w:t>
        </w:r>
      </w:ins>
    </w:p>
    <w:p w14:paraId="6D421EF5" w14:textId="380FA8ED" w:rsidR="007905C5" w:rsidRDefault="00232222">
      <w:r>
        <w:t xml:space="preserve">Custom-made body-worn sensors are also widely used in always-available input [on-body interaction]. </w:t>
      </w:r>
      <w:proofErr w:type="spellStart"/>
      <w:r>
        <w:rPr>
          <w:rFonts w:eastAsia="宋体"/>
          <w:lang w:eastAsia="zh-CN"/>
        </w:rPr>
        <w:t>Omnitouch</w:t>
      </w:r>
      <w:proofErr w:type="spellEnd"/>
      <w:r>
        <w:rPr>
          <w:rFonts w:eastAsia="宋体"/>
          <w:lang w:eastAsia="zh-CN"/>
        </w:rPr>
        <w:t xml:space="preserve"> [ref.] and </w:t>
      </w:r>
      <w:r w:rsidRPr="006A78D9">
        <w:rPr>
          <w:rFonts w:eastAsia="宋体"/>
          <w:lang w:eastAsia="zh-CN"/>
        </w:rPr>
        <w:t>Imaginary Phone</w:t>
      </w:r>
      <w:r>
        <w:rPr>
          <w:rFonts w:eastAsia="宋体"/>
          <w:lang w:eastAsia="zh-CN"/>
        </w:rPr>
        <w:t xml:space="preserve"> [ref.] use shoulder-worn depth-sensing cameras to turn a user’s palm into a touch-sensitive surface. </w:t>
      </w:r>
      <w:proofErr w:type="spellStart"/>
      <w:r>
        <w:rPr>
          <w:rFonts w:eastAsia="宋体"/>
          <w:lang w:eastAsia="zh-CN"/>
        </w:rPr>
        <w:t>Saponas</w:t>
      </w:r>
      <w:proofErr w:type="spellEnd"/>
      <w:r>
        <w:rPr>
          <w:rFonts w:eastAsia="宋体"/>
          <w:lang w:eastAsia="zh-CN"/>
        </w:rPr>
        <w:t xml:space="preserve">, et al. [ref.] detects different pinch gestures through 10 </w:t>
      </w:r>
      <w:r w:rsidRPr="007C77BA">
        <w:rPr>
          <w:rFonts w:eastAsia="宋体"/>
          <w:lang w:eastAsia="zh-CN"/>
        </w:rPr>
        <w:t>electromyography</w:t>
      </w:r>
      <w:r>
        <w:rPr>
          <w:rFonts w:eastAsia="宋体"/>
          <w:lang w:eastAsia="zh-CN"/>
        </w:rPr>
        <w:t xml:space="preserve"> sensors worn on a user’s forearm. </w:t>
      </w:r>
      <w:proofErr w:type="spellStart"/>
      <w:r>
        <w:rPr>
          <w:rFonts w:eastAsia="宋体"/>
          <w:lang w:eastAsia="zh-CN"/>
        </w:rPr>
        <w:t>Skinput</w:t>
      </w:r>
      <w:proofErr w:type="spellEnd"/>
      <w:r>
        <w:rPr>
          <w:rFonts w:eastAsia="宋体"/>
          <w:lang w:eastAsia="zh-CN"/>
        </w:rPr>
        <w:t xml:space="preserve"> [ref.] is a bio-acoustic sensor array also worn on the forearm that can detect taps on the different locations of the arm. </w:t>
      </w:r>
      <w:proofErr w:type="spellStart"/>
      <w:proofErr w:type="gramStart"/>
      <w:r>
        <w:rPr>
          <w:rFonts w:eastAsia="宋体"/>
          <w:lang w:eastAsia="zh-CN"/>
        </w:rPr>
        <w:t>iSkin</w:t>
      </w:r>
      <w:proofErr w:type="spellEnd"/>
      <w:proofErr w:type="gramEnd"/>
      <w:r>
        <w:rPr>
          <w:rFonts w:eastAsia="宋体"/>
          <w:lang w:eastAsia="zh-CN"/>
        </w:rPr>
        <w:t xml:space="preserve"> [ref.] is a skin overlay made of thin and flexible biocompatible materials that can </w:t>
      </w:r>
      <w:r>
        <w:rPr>
          <w:rFonts w:eastAsia="宋体"/>
          <w:lang w:eastAsia="zh-CN"/>
        </w:rPr>
        <w:lastRenderedPageBreak/>
        <w:t xml:space="preserve">sense both capacitive and resistive touch input on the user’s body. Magic Finger [ref.] requires a user to wear a pair of optical sensors (e.g. a low resolution optical flow sensor and a high resolution miniature RGB camera) on the fingertip to track the finger motions on a flat surface of a daily object. </w:t>
      </w:r>
      <w:proofErr w:type="spellStart"/>
      <w:r>
        <w:rPr>
          <w:rFonts w:eastAsia="宋体"/>
          <w:lang w:eastAsia="zh-CN"/>
        </w:rPr>
        <w:t>LightRing</w:t>
      </w:r>
      <w:proofErr w:type="spellEnd"/>
      <w:r>
        <w:rPr>
          <w:rFonts w:eastAsia="宋体"/>
          <w:lang w:eastAsia="zh-CN"/>
        </w:rPr>
        <w:t xml:space="preserve"> [ref.] achieves the same goal by using a ring-shaped sensing unit, consisting of a </w:t>
      </w:r>
      <w:r w:rsidRPr="00FA3D5C">
        <w:rPr>
          <w:rFonts w:eastAsia="宋体"/>
          <w:lang w:eastAsia="zh-CN"/>
        </w:rPr>
        <w:t>gyroscope</w:t>
      </w:r>
      <w:r>
        <w:rPr>
          <w:rFonts w:eastAsia="宋体"/>
          <w:lang w:eastAsia="zh-CN"/>
        </w:rPr>
        <w:t xml:space="preserve">, an </w:t>
      </w:r>
      <w:r w:rsidRPr="00FA3D5C">
        <w:rPr>
          <w:rFonts w:eastAsia="宋体"/>
          <w:lang w:eastAsia="zh-CN"/>
        </w:rPr>
        <w:t>i</w:t>
      </w:r>
      <w:r>
        <w:rPr>
          <w:rFonts w:eastAsia="宋体"/>
          <w:lang w:eastAsia="zh-CN"/>
        </w:rPr>
        <w:t xml:space="preserve">nfrared emitter and </w:t>
      </w:r>
      <w:r w:rsidRPr="00FA3D5C">
        <w:rPr>
          <w:rFonts w:eastAsia="宋体"/>
          <w:lang w:eastAsia="zh-CN"/>
        </w:rPr>
        <w:t>detector</w:t>
      </w:r>
      <w:r>
        <w:rPr>
          <w:rFonts w:eastAsia="宋体"/>
          <w:lang w:eastAsia="zh-CN"/>
        </w:rPr>
        <w:t xml:space="preserve">, worn on the base of the finger to avoid occluding the fingertip when performing </w:t>
      </w:r>
      <w:r w:rsidRPr="00CF4E1E">
        <w:rPr>
          <w:rFonts w:eastAsia="宋体"/>
          <w:lang w:eastAsia="zh-CN"/>
        </w:rPr>
        <w:t>normal hand function</w:t>
      </w:r>
      <w:r>
        <w:rPr>
          <w:rFonts w:eastAsia="宋体"/>
          <w:lang w:eastAsia="zh-CN"/>
        </w:rPr>
        <w:t xml:space="preserve">s. Cohn, et al. [ref.] demonstrate that using a neck-worn voltage sensor, the user’s body posture or the location where the user touches on the wall can be detected through the electromagnetic signals radiating from the power lines and walls at home [ref. ref.]. </w:t>
      </w:r>
      <w:r w:rsidRPr="00F816B9">
        <w:rPr>
          <w:rFonts w:eastAsia="宋体"/>
          <w:lang w:eastAsia="zh-CN"/>
        </w:rPr>
        <w:t>Implanted User Interfaces</w:t>
      </w:r>
      <w:r>
        <w:rPr>
          <w:rFonts w:eastAsia="宋体"/>
          <w:lang w:eastAsia="zh-CN"/>
        </w:rPr>
        <w:t xml:space="preserve"> [ref.] are touch sensors implanted under the user’s skin, a step towards the future where sensors may </w:t>
      </w:r>
      <w:r w:rsidR="0030001C">
        <w:rPr>
          <w:rFonts w:eastAsia="宋体"/>
          <w:noProof/>
        </w:rPr>
        <w:lastRenderedPageBreak/>
        <mc:AlternateContent>
          <mc:Choice Requires="wps">
            <w:drawing>
              <wp:anchor distT="0" distB="0" distL="114300" distR="114300" simplePos="0" relativeHeight="251665920" behindDoc="0" locked="0" layoutInCell="1" allowOverlap="1" wp14:anchorId="58438093" wp14:editId="7BD8C9D2">
                <wp:simplePos x="0" y="0"/>
                <wp:positionH relativeFrom="column">
                  <wp:posOffset>0</wp:posOffset>
                </wp:positionH>
                <wp:positionV relativeFrom="page">
                  <wp:posOffset>3177540</wp:posOffset>
                </wp:positionV>
                <wp:extent cx="6400800" cy="5943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400800" cy="5943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276"/>
                              <w:gridCol w:w="8099"/>
                            </w:tblGrid>
                            <w:tr w:rsidR="0030001C" w14:paraId="14620654" w14:textId="77777777" w:rsidTr="0030001C">
                              <w:tc>
                                <w:tcPr>
                                  <w:tcW w:w="709" w:type="dxa"/>
                                  <w:tcBorders>
                                    <w:top w:val="double" w:sz="4" w:space="0" w:color="auto"/>
                                    <w:bottom w:val="double" w:sz="4" w:space="0" w:color="auto"/>
                                  </w:tcBorders>
                                </w:tcPr>
                                <w:p w14:paraId="31D37727" w14:textId="77777777" w:rsidR="0030001C" w:rsidRPr="00CA4E61" w:rsidRDefault="0030001C" w:rsidP="00CA4E61">
                                  <w:pPr>
                                    <w:spacing w:after="0"/>
                                    <w:jc w:val="left"/>
                                    <w:rPr>
                                      <w:b/>
                                    </w:rPr>
                                  </w:pPr>
                                </w:p>
                              </w:tc>
                              <w:tc>
                                <w:tcPr>
                                  <w:tcW w:w="1276" w:type="dxa"/>
                                  <w:tcBorders>
                                    <w:top w:val="double" w:sz="4" w:space="0" w:color="auto"/>
                                    <w:bottom w:val="double" w:sz="4" w:space="0" w:color="auto"/>
                                  </w:tcBorders>
                                  <w:tcMar>
                                    <w:left w:w="0" w:type="dxa"/>
                                    <w:right w:w="0" w:type="dxa"/>
                                  </w:tcMar>
                                </w:tcPr>
                                <w:p w14:paraId="77BC9646" w14:textId="2504523B" w:rsidR="0030001C" w:rsidRPr="00BF47A7" w:rsidRDefault="0030001C" w:rsidP="00472077">
                                  <w:pPr>
                                    <w:spacing w:after="0"/>
                                    <w:jc w:val="center"/>
                                  </w:pPr>
                                  <w:r w:rsidRPr="00BF47A7">
                                    <w:t>Property/Factor</w:t>
                                  </w:r>
                                </w:p>
                              </w:tc>
                              <w:tc>
                                <w:tcPr>
                                  <w:tcW w:w="8099" w:type="dxa"/>
                                  <w:tcBorders>
                                    <w:top w:val="double" w:sz="4" w:space="0" w:color="auto"/>
                                    <w:bottom w:val="double" w:sz="4" w:space="0" w:color="auto"/>
                                  </w:tcBorders>
                                  <w:tcMar>
                                    <w:left w:w="0" w:type="dxa"/>
                                    <w:right w:w="0" w:type="dxa"/>
                                  </w:tcMar>
                                </w:tcPr>
                                <w:p w14:paraId="18DDE9E0" w14:textId="38B2D46F" w:rsidR="0030001C" w:rsidRPr="00BF47A7" w:rsidRDefault="0030001C" w:rsidP="006E6C1F">
                                  <w:pPr>
                                    <w:spacing w:after="0"/>
                                    <w:jc w:val="center"/>
                                  </w:pPr>
                                  <w:r w:rsidRPr="00BF47A7">
                                    <w:t>Description and Examples</w:t>
                                  </w:r>
                                </w:p>
                              </w:tc>
                            </w:tr>
                            <w:tr w:rsidR="0030001C" w14:paraId="2073393B" w14:textId="77777777" w:rsidTr="0030001C">
                              <w:tc>
                                <w:tcPr>
                                  <w:tcW w:w="709" w:type="dxa"/>
                                  <w:vMerge w:val="restart"/>
                                  <w:tcBorders>
                                    <w:top w:val="double" w:sz="4" w:space="0" w:color="auto"/>
                                  </w:tcBorders>
                                  <w:tcMar>
                                    <w:left w:w="0" w:type="dxa"/>
                                    <w:right w:w="0" w:type="dxa"/>
                                  </w:tcMar>
                                  <w:textDirection w:val="btLr"/>
                                  <w:vAlign w:val="center"/>
                                </w:tcPr>
                                <w:p w14:paraId="13C6D78E" w14:textId="52DFBB8C" w:rsidR="0030001C" w:rsidRPr="00BF47A7" w:rsidRDefault="0030001C" w:rsidP="008541EE">
                                  <w:pPr>
                                    <w:spacing w:after="0"/>
                                    <w:ind w:left="113" w:right="113"/>
                                    <w:jc w:val="center"/>
                                    <w:rPr>
                                      <w:i/>
                                      <w:sz w:val="18"/>
                                      <w:szCs w:val="18"/>
                                    </w:rPr>
                                  </w:pPr>
                                  <w:r w:rsidRPr="00BF47A7">
                                    <w:rPr>
                                      <w:i/>
                                      <w:sz w:val="18"/>
                                      <w:szCs w:val="18"/>
                                    </w:rPr>
                                    <w:t>Hardware</w:t>
                                  </w:r>
                                  <w:r w:rsidRPr="00BF47A7">
                                    <w:rPr>
                                      <w:i/>
                                      <w:sz w:val="18"/>
                                      <w:szCs w:val="18"/>
                                    </w:rPr>
                                    <w:br/>
                                    <w:t>&amp; Software</w:t>
                                  </w:r>
                                </w:p>
                              </w:tc>
                              <w:tc>
                                <w:tcPr>
                                  <w:tcW w:w="1276" w:type="dxa"/>
                                  <w:tcBorders>
                                    <w:top w:val="double" w:sz="4" w:space="0" w:color="auto"/>
                                  </w:tcBorders>
                                  <w:shd w:val="clear" w:color="auto" w:fill="D9D9D9" w:themeFill="background1" w:themeFillShade="D9"/>
                                  <w:tcMar>
                                    <w:top w:w="28" w:type="dxa"/>
                                    <w:left w:w="0" w:type="dxa"/>
                                    <w:right w:w="0" w:type="dxa"/>
                                  </w:tcMar>
                                </w:tcPr>
                                <w:p w14:paraId="185A9FE5" w14:textId="5D284D7D" w:rsidR="0030001C" w:rsidRPr="00BF47A7" w:rsidRDefault="0030001C" w:rsidP="00BF47A7">
                                  <w:pPr>
                                    <w:spacing w:after="0"/>
                                    <w:jc w:val="center"/>
                                    <w:rPr>
                                      <w:b/>
                                      <w:sz w:val="18"/>
                                      <w:szCs w:val="18"/>
                                    </w:rPr>
                                  </w:pPr>
                                  <w:r>
                                    <w:rPr>
                                      <w:b/>
                                      <w:sz w:val="18"/>
                                      <w:szCs w:val="18"/>
                                    </w:rPr>
                                    <w:t>Sensor</w:t>
                                  </w:r>
                                  <w:r>
                                    <w:rPr>
                                      <w:b/>
                                      <w:sz w:val="18"/>
                                      <w:szCs w:val="18"/>
                                    </w:rPr>
                                    <w:br/>
                                  </w:r>
                                  <w:r w:rsidRPr="00BF47A7">
                                    <w:rPr>
                                      <w:b/>
                                      <w:sz w:val="18"/>
                                      <w:szCs w:val="18"/>
                                    </w:rPr>
                                    <w:t>position</w:t>
                                  </w:r>
                                </w:p>
                              </w:tc>
                              <w:tc>
                                <w:tcPr>
                                  <w:tcW w:w="8099" w:type="dxa"/>
                                  <w:tcBorders>
                                    <w:top w:val="double" w:sz="4" w:space="0" w:color="auto"/>
                                  </w:tcBorders>
                                  <w:shd w:val="clear" w:color="auto" w:fill="D9D9D9" w:themeFill="background1" w:themeFillShade="D9"/>
                                  <w:tcMar>
                                    <w:top w:w="28" w:type="dxa"/>
                                    <w:left w:w="0" w:type="dxa"/>
                                    <w:right w:w="0" w:type="dxa"/>
                                  </w:tcMar>
                                </w:tcPr>
                                <w:p w14:paraId="67B4DC45" w14:textId="67266A19" w:rsidR="0030001C" w:rsidRPr="0099489D" w:rsidRDefault="0030001C" w:rsidP="008E7F89">
                                  <w:pPr>
                                    <w:spacing w:after="0"/>
                                    <w:rPr>
                                      <w:sz w:val="18"/>
                                      <w:szCs w:val="18"/>
                                    </w:rPr>
                                  </w:pPr>
                                  <w:r w:rsidRPr="000B14C5">
                                    <w:rPr>
                                      <w:sz w:val="18"/>
                                      <w:szCs w:val="18"/>
                                    </w:rPr>
                                    <w:t xml:space="preserve">The sensor can be positioned on any part of the arm performing the swiping motion. From close to the swiping surface to the shoulder. </w:t>
                                  </w:r>
                                  <w:r w:rsidRPr="000B14C5">
                                    <w:rPr>
                                      <w:i/>
                                      <w:sz w:val="18"/>
                                      <w:szCs w:val="18"/>
                                    </w:rPr>
                                    <w:t xml:space="preserve">Mounted on fingernail, </w:t>
                                  </w:r>
                                  <w:r w:rsidRPr="000B14C5">
                                    <w:rPr>
                                      <w:b/>
                                      <w:i/>
                                      <w:sz w:val="18"/>
                                      <w:szCs w:val="18"/>
                                    </w:rPr>
                                    <w:t>ring</w:t>
                                  </w:r>
                                  <w:r w:rsidRPr="000B14C5">
                                    <w:rPr>
                                      <w:i/>
                                      <w:sz w:val="18"/>
                                      <w:szCs w:val="18"/>
                                    </w:rPr>
                                    <w:t xml:space="preserve">, </w:t>
                                  </w:r>
                                  <w:r w:rsidRPr="000B14C5">
                                    <w:rPr>
                                      <w:b/>
                                      <w:i/>
                                      <w:sz w:val="18"/>
                                      <w:szCs w:val="18"/>
                                    </w:rPr>
                                    <w:t>wrist</w:t>
                                  </w:r>
                                  <w:r w:rsidRPr="000B14C5">
                                    <w:rPr>
                                      <w:i/>
                                      <w:sz w:val="18"/>
                                      <w:szCs w:val="18"/>
                                    </w:rPr>
                                    <w:t xml:space="preserve">, or elbow. </w:t>
                                  </w:r>
                                  <w:r>
                                    <w:rPr>
                                      <w:sz w:val="18"/>
                                      <w:szCs w:val="18"/>
                                    </w:rPr>
                                    <w:t xml:space="preserve">Swiping with phone in hand and using phone sensor. </w:t>
                                  </w:r>
                                </w:p>
                              </w:tc>
                            </w:tr>
                            <w:tr w:rsidR="0030001C" w14:paraId="78E878D9" w14:textId="77777777" w:rsidTr="0030001C">
                              <w:tc>
                                <w:tcPr>
                                  <w:tcW w:w="709" w:type="dxa"/>
                                  <w:vMerge/>
                                  <w:tcMar>
                                    <w:left w:w="0" w:type="dxa"/>
                                    <w:right w:w="0" w:type="dxa"/>
                                  </w:tcMar>
                                </w:tcPr>
                                <w:p w14:paraId="3F8BA996" w14:textId="77777777" w:rsidR="0030001C" w:rsidRPr="00BF47A7" w:rsidRDefault="0030001C" w:rsidP="008541EE">
                                  <w:pPr>
                                    <w:spacing w:after="0"/>
                                    <w:jc w:val="center"/>
                                    <w:rPr>
                                      <w:i/>
                                      <w:sz w:val="18"/>
                                      <w:szCs w:val="18"/>
                                    </w:rPr>
                                  </w:pPr>
                                </w:p>
                              </w:tc>
                              <w:tc>
                                <w:tcPr>
                                  <w:tcW w:w="1276" w:type="dxa"/>
                                  <w:tcMar>
                                    <w:left w:w="0" w:type="dxa"/>
                                    <w:right w:w="0" w:type="dxa"/>
                                  </w:tcMar>
                                </w:tcPr>
                                <w:p w14:paraId="7F675110" w14:textId="042E7E0A" w:rsidR="0030001C" w:rsidRPr="00BF47A7" w:rsidRDefault="0030001C" w:rsidP="00BF47A7">
                                  <w:pPr>
                                    <w:spacing w:after="0"/>
                                    <w:jc w:val="center"/>
                                    <w:rPr>
                                      <w:b/>
                                      <w:sz w:val="18"/>
                                      <w:szCs w:val="18"/>
                                    </w:rPr>
                                  </w:pPr>
                                  <w:r>
                                    <w:rPr>
                                      <w:b/>
                                      <w:sz w:val="18"/>
                                      <w:szCs w:val="18"/>
                                    </w:rPr>
                                    <w:t>Sensor</w:t>
                                  </w:r>
                                  <w:r>
                                    <w:rPr>
                                      <w:b/>
                                      <w:sz w:val="18"/>
                                      <w:szCs w:val="18"/>
                                    </w:rPr>
                                    <w:br/>
                                  </w:r>
                                  <w:r w:rsidRPr="00BF47A7">
                                    <w:rPr>
                                      <w:b/>
                                      <w:sz w:val="18"/>
                                      <w:szCs w:val="18"/>
                                    </w:rPr>
                                    <w:t>quality</w:t>
                                  </w:r>
                                </w:p>
                              </w:tc>
                              <w:tc>
                                <w:tcPr>
                                  <w:tcW w:w="8099" w:type="dxa"/>
                                  <w:tcMar>
                                    <w:left w:w="0" w:type="dxa"/>
                                    <w:right w:w="0" w:type="dxa"/>
                                  </w:tcMar>
                                </w:tcPr>
                                <w:p w14:paraId="399DE1B4" w14:textId="05987122" w:rsidR="0030001C" w:rsidRPr="000B14C5" w:rsidRDefault="0030001C" w:rsidP="008E7F89">
                                  <w:pPr>
                                    <w:spacing w:after="0"/>
                                    <w:rPr>
                                      <w:sz w:val="18"/>
                                      <w:szCs w:val="18"/>
                                    </w:rPr>
                                  </w:pPr>
                                  <w:r w:rsidRPr="000B14C5">
                                    <w:rPr>
                                      <w:sz w:val="18"/>
                                      <w:szCs w:val="18"/>
                                    </w:rPr>
                                    <w:t>Performance, reliability...</w:t>
                                  </w:r>
                                  <w:r>
                                    <w:rPr>
                                      <w:sz w:val="18"/>
                                      <w:szCs w:val="18"/>
                                    </w:rPr>
                                    <w:t xml:space="preserve"> Frame rate...</w:t>
                                  </w:r>
                                </w:p>
                              </w:tc>
                            </w:tr>
                            <w:tr w:rsidR="0030001C" w14:paraId="030B253C" w14:textId="77777777" w:rsidTr="0030001C">
                              <w:tc>
                                <w:tcPr>
                                  <w:tcW w:w="709" w:type="dxa"/>
                                  <w:vMerge/>
                                  <w:tcBorders>
                                    <w:bottom w:val="double" w:sz="4" w:space="0" w:color="auto"/>
                                  </w:tcBorders>
                                  <w:tcMar>
                                    <w:left w:w="0" w:type="dxa"/>
                                    <w:right w:w="0" w:type="dxa"/>
                                  </w:tcMar>
                                </w:tcPr>
                                <w:p w14:paraId="4D6EFC91" w14:textId="77777777" w:rsidR="0030001C" w:rsidRPr="00BF47A7" w:rsidRDefault="0030001C" w:rsidP="008541EE">
                                  <w:pPr>
                                    <w:spacing w:after="0"/>
                                    <w:jc w:val="center"/>
                                    <w:rPr>
                                      <w:i/>
                                      <w:sz w:val="18"/>
                                      <w:szCs w:val="18"/>
                                    </w:rPr>
                                  </w:pPr>
                                </w:p>
                              </w:tc>
                              <w:tc>
                                <w:tcPr>
                                  <w:tcW w:w="1276" w:type="dxa"/>
                                  <w:tcBorders>
                                    <w:bottom w:val="double" w:sz="4" w:space="0" w:color="auto"/>
                                  </w:tcBorders>
                                  <w:shd w:val="clear" w:color="auto" w:fill="D9D9D9" w:themeFill="background1" w:themeFillShade="D9"/>
                                  <w:tcMar>
                                    <w:left w:w="0" w:type="dxa"/>
                                    <w:bottom w:w="28" w:type="dxa"/>
                                    <w:right w:w="0" w:type="dxa"/>
                                  </w:tcMar>
                                </w:tcPr>
                                <w:p w14:paraId="09712175" w14:textId="731988DC" w:rsidR="0030001C" w:rsidRPr="00BF47A7" w:rsidRDefault="0030001C" w:rsidP="00BF47A7">
                                  <w:pPr>
                                    <w:spacing w:after="0"/>
                                    <w:jc w:val="center"/>
                                    <w:rPr>
                                      <w:b/>
                                      <w:sz w:val="18"/>
                                      <w:szCs w:val="18"/>
                                    </w:rPr>
                                  </w:pPr>
                                  <w:r>
                                    <w:rPr>
                                      <w:b/>
                                      <w:sz w:val="18"/>
                                      <w:szCs w:val="18"/>
                                    </w:rPr>
                                    <w:t>Classifier</w:t>
                                  </w:r>
                                  <w:r>
                                    <w:rPr>
                                      <w:b/>
                                      <w:sz w:val="18"/>
                                      <w:szCs w:val="18"/>
                                    </w:rPr>
                                    <w:br/>
                                  </w:r>
                                  <w:r w:rsidRPr="00BF47A7">
                                    <w:rPr>
                                      <w:b/>
                                      <w:sz w:val="18"/>
                                      <w:szCs w:val="18"/>
                                    </w:rPr>
                                    <w:t>performance</w:t>
                                  </w:r>
                                </w:p>
                              </w:tc>
                              <w:tc>
                                <w:tcPr>
                                  <w:tcW w:w="8099" w:type="dxa"/>
                                  <w:tcBorders>
                                    <w:bottom w:val="double" w:sz="4" w:space="0" w:color="auto"/>
                                  </w:tcBorders>
                                  <w:shd w:val="clear" w:color="auto" w:fill="D9D9D9" w:themeFill="background1" w:themeFillShade="D9"/>
                                  <w:tcMar>
                                    <w:left w:w="0" w:type="dxa"/>
                                    <w:bottom w:w="28" w:type="dxa"/>
                                    <w:right w:w="0" w:type="dxa"/>
                                  </w:tcMar>
                                </w:tcPr>
                                <w:p w14:paraId="541D4C76" w14:textId="2F82D37A" w:rsidR="0030001C" w:rsidRPr="000B14C5" w:rsidRDefault="0030001C" w:rsidP="008E7F89">
                                  <w:pPr>
                                    <w:spacing w:after="0"/>
                                    <w:rPr>
                                      <w:sz w:val="18"/>
                                      <w:szCs w:val="18"/>
                                    </w:rPr>
                                  </w:pPr>
                                  <w:r>
                                    <w:rPr>
                                      <w:sz w:val="18"/>
                                      <w:szCs w:val="18"/>
                                    </w:rPr>
                                    <w:t xml:space="preserve">Training period and training approach of the classifier. How many “features” are used in the classifier; how clever is the algorithm... </w:t>
                                  </w:r>
                                </w:p>
                              </w:tc>
                            </w:tr>
                            <w:tr w:rsidR="0030001C" w14:paraId="385C7668" w14:textId="77777777" w:rsidTr="0030001C">
                              <w:tc>
                                <w:tcPr>
                                  <w:tcW w:w="709" w:type="dxa"/>
                                  <w:vMerge w:val="restart"/>
                                  <w:tcBorders>
                                    <w:top w:val="double" w:sz="4" w:space="0" w:color="auto"/>
                                  </w:tcBorders>
                                  <w:tcMar>
                                    <w:left w:w="0" w:type="dxa"/>
                                    <w:right w:w="0" w:type="dxa"/>
                                  </w:tcMar>
                                  <w:textDirection w:val="btLr"/>
                                  <w:vAlign w:val="center"/>
                                </w:tcPr>
                                <w:p w14:paraId="164B11A6" w14:textId="2DA14632" w:rsidR="0030001C" w:rsidRPr="00BF47A7" w:rsidRDefault="0030001C" w:rsidP="008541EE">
                                  <w:pPr>
                                    <w:spacing w:after="0"/>
                                    <w:ind w:left="113" w:right="113"/>
                                    <w:jc w:val="center"/>
                                    <w:rPr>
                                      <w:i/>
                                      <w:sz w:val="18"/>
                                      <w:szCs w:val="18"/>
                                    </w:rPr>
                                  </w:pPr>
                                  <w:r w:rsidRPr="00BF47A7">
                                    <w:rPr>
                                      <w:i/>
                                      <w:sz w:val="18"/>
                                      <w:szCs w:val="18"/>
                                    </w:rPr>
                                    <w:t>Surface</w:t>
                                  </w:r>
                                </w:p>
                              </w:tc>
                              <w:tc>
                                <w:tcPr>
                                  <w:tcW w:w="1276" w:type="dxa"/>
                                  <w:tcBorders>
                                    <w:top w:val="double" w:sz="4" w:space="0" w:color="auto"/>
                                  </w:tcBorders>
                                  <w:tcMar>
                                    <w:top w:w="28" w:type="dxa"/>
                                    <w:left w:w="0" w:type="dxa"/>
                                    <w:right w:w="0" w:type="dxa"/>
                                  </w:tcMar>
                                </w:tcPr>
                                <w:p w14:paraId="4D018BE2" w14:textId="548F3E04" w:rsidR="0030001C" w:rsidRPr="00BF47A7" w:rsidRDefault="0030001C" w:rsidP="00BF47A7">
                                  <w:pPr>
                                    <w:spacing w:after="0"/>
                                    <w:jc w:val="center"/>
                                    <w:rPr>
                                      <w:b/>
                                      <w:sz w:val="18"/>
                                      <w:szCs w:val="18"/>
                                    </w:rPr>
                                  </w:pPr>
                                  <w:r w:rsidRPr="00BF47A7">
                                    <w:rPr>
                                      <w:b/>
                                      <w:sz w:val="18"/>
                                      <w:szCs w:val="18"/>
                                    </w:rPr>
                                    <w:t>Profile</w:t>
                                  </w:r>
                                </w:p>
                              </w:tc>
                              <w:tc>
                                <w:tcPr>
                                  <w:tcW w:w="8099" w:type="dxa"/>
                                  <w:tcBorders>
                                    <w:top w:val="double" w:sz="4" w:space="0" w:color="auto"/>
                                  </w:tcBorders>
                                  <w:tcMar>
                                    <w:top w:w="28" w:type="dxa"/>
                                    <w:left w:w="0" w:type="dxa"/>
                                    <w:right w:w="0" w:type="dxa"/>
                                  </w:tcMar>
                                </w:tcPr>
                                <w:p w14:paraId="4F60319F" w14:textId="592CFA08" w:rsidR="0030001C" w:rsidRPr="000B14C5" w:rsidRDefault="0030001C" w:rsidP="008E7F89">
                                  <w:pPr>
                                    <w:spacing w:after="0"/>
                                    <w:rPr>
                                      <w:sz w:val="18"/>
                                      <w:szCs w:val="18"/>
                                    </w:rPr>
                                  </w:pPr>
                                  <w:r>
                                    <w:rPr>
                                      <w:sz w:val="18"/>
                                      <w:szCs w:val="18"/>
                                    </w:rPr>
                                    <w:t xml:space="preserve">Uniformity between bumps. The same uniformity could be “reversed” and we could have a series of wells to swipe over.  </w:t>
                                  </w:r>
                                </w:p>
                              </w:tc>
                            </w:tr>
                            <w:tr w:rsidR="0030001C" w14:paraId="705DC387" w14:textId="77777777" w:rsidTr="0030001C">
                              <w:tc>
                                <w:tcPr>
                                  <w:tcW w:w="709" w:type="dxa"/>
                                  <w:vMerge/>
                                  <w:tcMar>
                                    <w:left w:w="0" w:type="dxa"/>
                                    <w:right w:w="0" w:type="dxa"/>
                                  </w:tcMar>
                                  <w:textDirection w:val="btLr"/>
                                  <w:vAlign w:val="center"/>
                                </w:tcPr>
                                <w:p w14:paraId="2618163A"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603F0B39" w14:textId="58F0B9E3" w:rsidR="0030001C" w:rsidRPr="00BF47A7" w:rsidRDefault="0030001C" w:rsidP="00BF47A7">
                                  <w:pPr>
                                    <w:spacing w:after="0"/>
                                    <w:jc w:val="center"/>
                                    <w:rPr>
                                      <w:b/>
                                      <w:sz w:val="18"/>
                                      <w:szCs w:val="18"/>
                                    </w:rPr>
                                  </w:pPr>
                                  <w:r w:rsidRPr="00BF47A7">
                                    <w:rPr>
                                      <w:b/>
                                      <w:sz w:val="18"/>
                                      <w:szCs w:val="18"/>
                                    </w:rPr>
                                    <w:t>Material</w:t>
                                  </w:r>
                                </w:p>
                              </w:tc>
                              <w:tc>
                                <w:tcPr>
                                  <w:tcW w:w="8099" w:type="dxa"/>
                                  <w:shd w:val="clear" w:color="auto" w:fill="D9D9D9" w:themeFill="background1" w:themeFillShade="D9"/>
                                  <w:tcMar>
                                    <w:left w:w="0" w:type="dxa"/>
                                    <w:right w:w="0" w:type="dxa"/>
                                  </w:tcMar>
                                </w:tcPr>
                                <w:p w14:paraId="6D9E638B" w14:textId="54744D26" w:rsidR="0030001C" w:rsidRDefault="0030001C" w:rsidP="008E7F89">
                                  <w:pPr>
                                    <w:spacing w:after="0"/>
                                    <w:rPr>
                                      <w:sz w:val="18"/>
                                      <w:szCs w:val="18"/>
                                    </w:rPr>
                                  </w:pPr>
                                  <w:r>
                                    <w:rPr>
                                      <w:sz w:val="18"/>
                                      <w:szCs w:val="18"/>
                                    </w:rPr>
                                    <w:t xml:space="preserve">The surface, and or the bumps, can be of different material, hard, soft, </w:t>
                                  </w:r>
                                  <w:proofErr w:type="gramStart"/>
                                  <w:r>
                                    <w:rPr>
                                      <w:sz w:val="18"/>
                                      <w:szCs w:val="18"/>
                                    </w:rPr>
                                    <w:t>mixed</w:t>
                                  </w:r>
                                  <w:proofErr w:type="gramEnd"/>
                                  <w:r>
                                    <w:rPr>
                                      <w:sz w:val="18"/>
                                      <w:szCs w:val="18"/>
                                    </w:rPr>
                                    <w:t>.</w:t>
                                  </w:r>
                                </w:p>
                              </w:tc>
                            </w:tr>
                            <w:tr w:rsidR="0030001C" w14:paraId="0D4FEAD1" w14:textId="77777777" w:rsidTr="0030001C">
                              <w:tc>
                                <w:tcPr>
                                  <w:tcW w:w="709" w:type="dxa"/>
                                  <w:vMerge/>
                                  <w:tcMar>
                                    <w:left w:w="0" w:type="dxa"/>
                                    <w:right w:w="0" w:type="dxa"/>
                                  </w:tcMar>
                                  <w:textDirection w:val="btLr"/>
                                  <w:vAlign w:val="center"/>
                                </w:tcPr>
                                <w:p w14:paraId="3EE86CDA"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3C006541" w14:textId="6D03C616" w:rsidR="0030001C" w:rsidRPr="00BF47A7" w:rsidRDefault="0030001C" w:rsidP="0099489D">
                                  <w:pPr>
                                    <w:spacing w:after="0"/>
                                    <w:jc w:val="center"/>
                                    <w:rPr>
                                      <w:b/>
                                      <w:sz w:val="18"/>
                                      <w:szCs w:val="18"/>
                                    </w:rPr>
                                  </w:pPr>
                                  <w:r>
                                    <w:rPr>
                                      <w:b/>
                                      <w:sz w:val="18"/>
                                      <w:szCs w:val="18"/>
                                    </w:rPr>
                                    <w:t>Bump</w:t>
                                  </w:r>
                                  <w:r>
                                    <w:rPr>
                                      <w:b/>
                                      <w:sz w:val="18"/>
                                      <w:szCs w:val="18"/>
                                    </w:rPr>
                                    <w:br/>
                                  </w:r>
                                  <w:r w:rsidRPr="00BF47A7">
                                    <w:rPr>
                                      <w:b/>
                                      <w:sz w:val="18"/>
                                      <w:szCs w:val="18"/>
                                    </w:rPr>
                                    <w:t>dimension</w:t>
                                  </w:r>
                                </w:p>
                              </w:tc>
                              <w:tc>
                                <w:tcPr>
                                  <w:tcW w:w="8099" w:type="dxa"/>
                                  <w:shd w:val="clear" w:color="auto" w:fill="auto"/>
                                  <w:tcMar>
                                    <w:left w:w="0" w:type="dxa"/>
                                    <w:right w:w="0" w:type="dxa"/>
                                  </w:tcMar>
                                </w:tcPr>
                                <w:p w14:paraId="76393FC2" w14:textId="6871BFD9" w:rsidR="0030001C" w:rsidRPr="000B14C5" w:rsidRDefault="0030001C" w:rsidP="008E7F89">
                                  <w:pPr>
                                    <w:spacing w:after="0"/>
                                    <w:rPr>
                                      <w:sz w:val="18"/>
                                      <w:szCs w:val="18"/>
                                    </w:rPr>
                                  </w:pPr>
                                  <w:r>
                                    <w:rPr>
                                      <w:sz w:val="18"/>
                                      <w:szCs w:val="18"/>
                                    </w:rPr>
                                    <w:t>Unknown number of bump combinations for height, width, length (smaller than finger width), ...</w:t>
                                  </w:r>
                                </w:p>
                              </w:tc>
                            </w:tr>
                            <w:tr w:rsidR="0030001C" w14:paraId="6E3F5C3F" w14:textId="77777777" w:rsidTr="0030001C">
                              <w:tc>
                                <w:tcPr>
                                  <w:tcW w:w="709" w:type="dxa"/>
                                  <w:vMerge/>
                                  <w:tcMar>
                                    <w:left w:w="0" w:type="dxa"/>
                                    <w:right w:w="0" w:type="dxa"/>
                                  </w:tcMar>
                                  <w:textDirection w:val="btLr"/>
                                  <w:vAlign w:val="center"/>
                                </w:tcPr>
                                <w:p w14:paraId="4D0142C5"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5568BB1F" w14:textId="351841FD" w:rsidR="0030001C" w:rsidRPr="00BF47A7" w:rsidRDefault="0030001C" w:rsidP="00BF47A7">
                                  <w:pPr>
                                    <w:spacing w:after="0"/>
                                    <w:jc w:val="center"/>
                                    <w:rPr>
                                      <w:b/>
                                      <w:sz w:val="18"/>
                                      <w:szCs w:val="18"/>
                                    </w:rPr>
                                  </w:pPr>
                                  <w:r>
                                    <w:rPr>
                                      <w:b/>
                                      <w:sz w:val="18"/>
                                      <w:szCs w:val="18"/>
                                    </w:rPr>
                                    <w:t>Bump</w:t>
                                  </w:r>
                                  <w:r>
                                    <w:rPr>
                                      <w:b/>
                                      <w:sz w:val="18"/>
                                      <w:szCs w:val="18"/>
                                    </w:rPr>
                                    <w:br/>
                                  </w:r>
                                  <w:r w:rsidRPr="00BF47A7">
                                    <w:rPr>
                                      <w:b/>
                                      <w:sz w:val="18"/>
                                      <w:szCs w:val="18"/>
                                    </w:rPr>
                                    <w:t>density</w:t>
                                  </w:r>
                                </w:p>
                              </w:tc>
                              <w:tc>
                                <w:tcPr>
                                  <w:tcW w:w="8099" w:type="dxa"/>
                                  <w:shd w:val="clear" w:color="auto" w:fill="D9D9D9" w:themeFill="background1" w:themeFillShade="D9"/>
                                  <w:tcMar>
                                    <w:left w:w="0" w:type="dxa"/>
                                    <w:right w:w="0" w:type="dxa"/>
                                  </w:tcMar>
                                </w:tcPr>
                                <w:p w14:paraId="2DDF6556" w14:textId="5ACA32EF" w:rsidR="0030001C" w:rsidRPr="000B14C5" w:rsidRDefault="0030001C" w:rsidP="008E7F89">
                                  <w:pPr>
                                    <w:spacing w:after="0"/>
                                    <w:rPr>
                                      <w:sz w:val="18"/>
                                      <w:szCs w:val="18"/>
                                    </w:rPr>
                                  </w:pPr>
                                  <w:r>
                                    <w:rPr>
                                      <w:sz w:val="18"/>
                                      <w:szCs w:val="18"/>
                                    </w:rPr>
                                    <w:t xml:space="preserve">Bumps on the surface could be densely or sparsely packed together. </w:t>
                                  </w:r>
                                </w:p>
                              </w:tc>
                            </w:tr>
                            <w:tr w:rsidR="0030001C" w14:paraId="25B5E08D" w14:textId="77777777" w:rsidTr="0030001C">
                              <w:tc>
                                <w:tcPr>
                                  <w:tcW w:w="709" w:type="dxa"/>
                                  <w:vMerge/>
                                  <w:tcMar>
                                    <w:left w:w="0" w:type="dxa"/>
                                    <w:right w:w="0" w:type="dxa"/>
                                  </w:tcMar>
                                  <w:textDirection w:val="btLr"/>
                                  <w:vAlign w:val="center"/>
                                </w:tcPr>
                                <w:p w14:paraId="639150A0"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309A2CC9" w14:textId="2DC7DAEC" w:rsidR="0030001C" w:rsidRPr="00BF47A7" w:rsidRDefault="0030001C" w:rsidP="0099489D">
                                  <w:pPr>
                                    <w:spacing w:after="0"/>
                                    <w:jc w:val="center"/>
                                    <w:rPr>
                                      <w:b/>
                                      <w:sz w:val="18"/>
                                      <w:szCs w:val="18"/>
                                    </w:rPr>
                                  </w:pPr>
                                  <w:r w:rsidRPr="00BF47A7">
                                    <w:rPr>
                                      <w:b/>
                                      <w:sz w:val="18"/>
                                      <w:szCs w:val="18"/>
                                    </w:rPr>
                                    <w:t xml:space="preserve">Bump </w:t>
                                  </w:r>
                                  <w:r>
                                    <w:rPr>
                                      <w:b/>
                                      <w:sz w:val="18"/>
                                      <w:szCs w:val="18"/>
                                    </w:rPr>
                                    <w:t>shape</w:t>
                                  </w:r>
                                </w:p>
                              </w:tc>
                              <w:tc>
                                <w:tcPr>
                                  <w:tcW w:w="8099" w:type="dxa"/>
                                  <w:shd w:val="clear" w:color="auto" w:fill="auto"/>
                                  <w:tcMar>
                                    <w:left w:w="0" w:type="dxa"/>
                                    <w:right w:w="0" w:type="dxa"/>
                                  </w:tcMar>
                                </w:tcPr>
                                <w:p w14:paraId="25B4D757" w14:textId="7FE27401" w:rsidR="0030001C" w:rsidRDefault="0030001C" w:rsidP="008E7F89">
                                  <w:pPr>
                                    <w:spacing w:after="0"/>
                                    <w:rPr>
                                      <w:sz w:val="18"/>
                                      <w:szCs w:val="18"/>
                                    </w:rPr>
                                  </w:pPr>
                                  <w:r>
                                    <w:rPr>
                                      <w:sz w:val="18"/>
                                      <w:szCs w:val="18"/>
                                    </w:rPr>
                                    <w:t>Bumps can be sharp, flat, wide, round...</w:t>
                                  </w:r>
                                </w:p>
                              </w:tc>
                            </w:tr>
                            <w:tr w:rsidR="0030001C" w14:paraId="6690C71B" w14:textId="77777777" w:rsidTr="0030001C">
                              <w:tc>
                                <w:tcPr>
                                  <w:tcW w:w="709" w:type="dxa"/>
                                  <w:vMerge/>
                                  <w:tcMar>
                                    <w:left w:w="0" w:type="dxa"/>
                                    <w:right w:w="0" w:type="dxa"/>
                                  </w:tcMar>
                                  <w:textDirection w:val="btLr"/>
                                  <w:vAlign w:val="center"/>
                                </w:tcPr>
                                <w:p w14:paraId="18565B01"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727842FB" w14:textId="58CF0096" w:rsidR="0030001C" w:rsidRPr="00BF47A7" w:rsidRDefault="0030001C" w:rsidP="00BF47A7">
                                  <w:pPr>
                                    <w:spacing w:after="0"/>
                                    <w:jc w:val="center"/>
                                    <w:rPr>
                                      <w:b/>
                                      <w:sz w:val="18"/>
                                      <w:szCs w:val="18"/>
                                    </w:rPr>
                                  </w:pPr>
                                  <w:r w:rsidRPr="00BF47A7">
                                    <w:rPr>
                                      <w:b/>
                                      <w:sz w:val="18"/>
                                      <w:szCs w:val="18"/>
                                    </w:rPr>
                                    <w:t>Curvature</w:t>
                                  </w:r>
                                </w:p>
                              </w:tc>
                              <w:tc>
                                <w:tcPr>
                                  <w:tcW w:w="8099" w:type="dxa"/>
                                  <w:shd w:val="clear" w:color="auto" w:fill="D9D9D9" w:themeFill="background1" w:themeFillShade="D9"/>
                                  <w:tcMar>
                                    <w:left w:w="0" w:type="dxa"/>
                                    <w:right w:w="0" w:type="dxa"/>
                                  </w:tcMar>
                                </w:tcPr>
                                <w:p w14:paraId="0AAE94D8" w14:textId="6980C434" w:rsidR="0030001C" w:rsidRPr="000B14C5" w:rsidRDefault="0030001C" w:rsidP="008E7F89">
                                  <w:pPr>
                                    <w:spacing w:after="0"/>
                                    <w:rPr>
                                      <w:sz w:val="18"/>
                                      <w:szCs w:val="18"/>
                                    </w:rPr>
                                  </w:pPr>
                                  <w:r>
                                    <w:rPr>
                                      <w:sz w:val="18"/>
                                      <w:szCs w:val="18"/>
                                    </w:rPr>
                                    <w:t>The surface could be flat or curved (convex or concave</w:t>
                                  </w:r>
                                  <w:proofErr w:type="gramStart"/>
                                  <w:r>
                                    <w:rPr>
                                      <w:sz w:val="18"/>
                                      <w:szCs w:val="18"/>
                                    </w:rPr>
                                    <w:t>, ...</w:t>
                                  </w:r>
                                  <w:proofErr w:type="gramEnd"/>
                                  <w:r>
                                    <w:rPr>
                                      <w:sz w:val="18"/>
                                      <w:szCs w:val="18"/>
                                    </w:rPr>
                                    <w:t>) this may influence the vibration pattern</w:t>
                                  </w:r>
                                </w:p>
                              </w:tc>
                            </w:tr>
                            <w:tr w:rsidR="0030001C" w14:paraId="4CB2DE32" w14:textId="77777777" w:rsidTr="0030001C">
                              <w:tc>
                                <w:tcPr>
                                  <w:tcW w:w="709" w:type="dxa"/>
                                  <w:vMerge/>
                                  <w:tcBorders>
                                    <w:bottom w:val="double" w:sz="4" w:space="0" w:color="auto"/>
                                  </w:tcBorders>
                                  <w:tcMar>
                                    <w:left w:w="0" w:type="dxa"/>
                                    <w:right w:w="0" w:type="dxa"/>
                                  </w:tcMar>
                                  <w:textDirection w:val="btLr"/>
                                  <w:vAlign w:val="center"/>
                                </w:tcPr>
                                <w:p w14:paraId="211B7837" w14:textId="77777777" w:rsidR="0030001C" w:rsidRPr="00BF47A7" w:rsidRDefault="0030001C" w:rsidP="008541EE">
                                  <w:pPr>
                                    <w:spacing w:after="0"/>
                                    <w:ind w:left="113" w:right="113"/>
                                    <w:jc w:val="center"/>
                                    <w:rPr>
                                      <w:i/>
                                      <w:sz w:val="18"/>
                                      <w:szCs w:val="18"/>
                                    </w:rPr>
                                  </w:pPr>
                                </w:p>
                              </w:tc>
                              <w:tc>
                                <w:tcPr>
                                  <w:tcW w:w="1276" w:type="dxa"/>
                                  <w:tcBorders>
                                    <w:bottom w:val="double" w:sz="4" w:space="0" w:color="auto"/>
                                  </w:tcBorders>
                                  <w:shd w:val="clear" w:color="auto" w:fill="auto"/>
                                  <w:tcMar>
                                    <w:left w:w="0" w:type="dxa"/>
                                    <w:bottom w:w="28" w:type="dxa"/>
                                    <w:right w:w="0" w:type="dxa"/>
                                  </w:tcMar>
                                </w:tcPr>
                                <w:p w14:paraId="35DF936C" w14:textId="0502FDDB" w:rsidR="0030001C" w:rsidRPr="00BF47A7" w:rsidRDefault="0030001C" w:rsidP="00BF47A7">
                                  <w:pPr>
                                    <w:spacing w:after="0"/>
                                    <w:jc w:val="center"/>
                                    <w:rPr>
                                      <w:b/>
                                      <w:sz w:val="18"/>
                                      <w:szCs w:val="18"/>
                                    </w:rPr>
                                  </w:pPr>
                                  <w:r w:rsidRPr="00BF47A7">
                                    <w:rPr>
                                      <w:b/>
                                      <w:sz w:val="18"/>
                                      <w:szCs w:val="18"/>
                                    </w:rPr>
                                    <w:t>Stability</w:t>
                                  </w:r>
                                </w:p>
                              </w:tc>
                              <w:tc>
                                <w:tcPr>
                                  <w:tcW w:w="8099" w:type="dxa"/>
                                  <w:tcBorders>
                                    <w:bottom w:val="double" w:sz="4" w:space="0" w:color="auto"/>
                                  </w:tcBorders>
                                  <w:shd w:val="clear" w:color="auto" w:fill="auto"/>
                                  <w:tcMar>
                                    <w:left w:w="0" w:type="dxa"/>
                                    <w:bottom w:w="28" w:type="dxa"/>
                                    <w:right w:w="0" w:type="dxa"/>
                                  </w:tcMar>
                                </w:tcPr>
                                <w:p w14:paraId="5D276DF9" w14:textId="5ED17E4B" w:rsidR="0030001C" w:rsidRDefault="0030001C" w:rsidP="008E7F89">
                                  <w:pPr>
                                    <w:spacing w:after="0"/>
                                    <w:rPr>
                                      <w:sz w:val="18"/>
                                      <w:szCs w:val="18"/>
                                    </w:rPr>
                                  </w:pPr>
                                  <w:r>
                                    <w:rPr>
                                      <w:sz w:val="18"/>
                                      <w:szCs w:val="18"/>
                                    </w:rPr>
                                    <w:t>The surface could be stable or unstable (or somewhere between) and it may be moved when swiped across, accordingly these movements ought to influence the resulting acceleration pattern.</w:t>
                                  </w:r>
                                </w:p>
                              </w:tc>
                            </w:tr>
                            <w:tr w:rsidR="0030001C" w14:paraId="0D956844" w14:textId="77777777" w:rsidTr="0030001C">
                              <w:tc>
                                <w:tcPr>
                                  <w:tcW w:w="709" w:type="dxa"/>
                                  <w:vMerge w:val="restart"/>
                                  <w:tcBorders>
                                    <w:top w:val="double" w:sz="4" w:space="0" w:color="auto"/>
                                  </w:tcBorders>
                                  <w:tcMar>
                                    <w:left w:w="0" w:type="dxa"/>
                                    <w:right w:w="0" w:type="dxa"/>
                                  </w:tcMar>
                                  <w:textDirection w:val="btLr"/>
                                  <w:vAlign w:val="center"/>
                                </w:tcPr>
                                <w:p w14:paraId="35C83AEF" w14:textId="22009F59" w:rsidR="0030001C" w:rsidRPr="00BF47A7" w:rsidRDefault="0030001C" w:rsidP="008541EE">
                                  <w:pPr>
                                    <w:spacing w:after="0"/>
                                    <w:ind w:left="113" w:right="113"/>
                                    <w:jc w:val="center"/>
                                    <w:rPr>
                                      <w:i/>
                                      <w:sz w:val="18"/>
                                      <w:szCs w:val="18"/>
                                    </w:rPr>
                                  </w:pPr>
                                  <w:r w:rsidRPr="00BF47A7">
                                    <w:rPr>
                                      <w:i/>
                                      <w:sz w:val="18"/>
                                      <w:szCs w:val="18"/>
                                    </w:rPr>
                                    <w:t>User-determined</w:t>
                                  </w:r>
                                </w:p>
                              </w:tc>
                              <w:tc>
                                <w:tcPr>
                                  <w:tcW w:w="1276" w:type="dxa"/>
                                  <w:tcBorders>
                                    <w:top w:val="double" w:sz="4" w:space="0" w:color="auto"/>
                                  </w:tcBorders>
                                  <w:shd w:val="clear" w:color="auto" w:fill="D9D9D9" w:themeFill="background1" w:themeFillShade="D9"/>
                                  <w:tcMar>
                                    <w:top w:w="28" w:type="dxa"/>
                                    <w:left w:w="0" w:type="dxa"/>
                                    <w:right w:w="0" w:type="dxa"/>
                                  </w:tcMar>
                                </w:tcPr>
                                <w:p w14:paraId="099E4805" w14:textId="3579BD87" w:rsidR="0030001C" w:rsidRPr="00BF47A7" w:rsidRDefault="0030001C" w:rsidP="00BF47A7">
                                  <w:pPr>
                                    <w:spacing w:after="0"/>
                                    <w:jc w:val="center"/>
                                    <w:rPr>
                                      <w:b/>
                                      <w:sz w:val="18"/>
                                      <w:szCs w:val="18"/>
                                    </w:rPr>
                                  </w:pPr>
                                  <w:r>
                                    <w:rPr>
                                      <w:b/>
                                      <w:sz w:val="18"/>
                                      <w:szCs w:val="18"/>
                                    </w:rPr>
                                    <w:t>Swipe</w:t>
                                  </w:r>
                                  <w:r>
                                    <w:rPr>
                                      <w:b/>
                                      <w:sz w:val="18"/>
                                      <w:szCs w:val="18"/>
                                    </w:rPr>
                                    <w:br/>
                                  </w:r>
                                  <w:r w:rsidRPr="00BF47A7">
                                    <w:rPr>
                                      <w:b/>
                                      <w:sz w:val="18"/>
                                      <w:szCs w:val="18"/>
                                    </w:rPr>
                                    <w:t>length</w:t>
                                  </w:r>
                                </w:p>
                              </w:tc>
                              <w:tc>
                                <w:tcPr>
                                  <w:tcW w:w="8099" w:type="dxa"/>
                                  <w:tcBorders>
                                    <w:top w:val="double" w:sz="4" w:space="0" w:color="auto"/>
                                  </w:tcBorders>
                                  <w:shd w:val="clear" w:color="auto" w:fill="D9D9D9" w:themeFill="background1" w:themeFillShade="D9"/>
                                  <w:tcMar>
                                    <w:top w:w="28" w:type="dxa"/>
                                    <w:left w:w="0" w:type="dxa"/>
                                    <w:right w:w="0" w:type="dxa"/>
                                  </w:tcMar>
                                </w:tcPr>
                                <w:p w14:paraId="183D954D" w14:textId="11DBA207" w:rsidR="0030001C" w:rsidRPr="000B14C5" w:rsidRDefault="0030001C" w:rsidP="002137F5">
                                  <w:pPr>
                                    <w:spacing w:after="0"/>
                                    <w:rPr>
                                      <w:sz w:val="18"/>
                                      <w:szCs w:val="18"/>
                                    </w:rPr>
                                  </w:pPr>
                                  <w:r>
                                    <w:rPr>
                                      <w:sz w:val="18"/>
                                      <w:szCs w:val="18"/>
                                    </w:rPr>
                                    <w:t xml:space="preserve">A swipe that starts close to the bump (or the first bump on a multi-bump stripe) may yield a different swipe pattern than a swipe that starts further away from the bump. Likewise, the distance swept after the last bump may influence the swipe pattern. </w:t>
                                  </w:r>
                                </w:p>
                              </w:tc>
                            </w:tr>
                            <w:tr w:rsidR="0030001C" w14:paraId="140AFAF3" w14:textId="77777777" w:rsidTr="0030001C">
                              <w:tc>
                                <w:tcPr>
                                  <w:tcW w:w="709" w:type="dxa"/>
                                  <w:vMerge/>
                                  <w:tcMar>
                                    <w:left w:w="0" w:type="dxa"/>
                                    <w:right w:w="0" w:type="dxa"/>
                                  </w:tcMar>
                                  <w:textDirection w:val="btLr"/>
                                  <w:vAlign w:val="center"/>
                                </w:tcPr>
                                <w:p w14:paraId="0726224C"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0B30E717" w14:textId="5545B42D" w:rsidR="0030001C" w:rsidRPr="00BF47A7" w:rsidRDefault="0030001C" w:rsidP="00457075">
                                  <w:pPr>
                                    <w:spacing w:after="0"/>
                                    <w:jc w:val="center"/>
                                    <w:rPr>
                                      <w:b/>
                                      <w:sz w:val="18"/>
                                      <w:szCs w:val="18"/>
                                    </w:rPr>
                                  </w:pPr>
                                  <w:r>
                                    <w:rPr>
                                      <w:b/>
                                      <w:sz w:val="18"/>
                                      <w:szCs w:val="18"/>
                                    </w:rPr>
                                    <w:t>Swipe</w:t>
                                  </w:r>
                                  <w:r>
                                    <w:rPr>
                                      <w:b/>
                                      <w:sz w:val="18"/>
                                      <w:szCs w:val="18"/>
                                    </w:rPr>
                                    <w:br/>
                                    <w:t>object</w:t>
                                  </w:r>
                                </w:p>
                              </w:tc>
                              <w:tc>
                                <w:tcPr>
                                  <w:tcW w:w="8099" w:type="dxa"/>
                                  <w:shd w:val="clear" w:color="auto" w:fill="auto"/>
                                  <w:tcMar>
                                    <w:left w:w="0" w:type="dxa"/>
                                    <w:right w:w="0" w:type="dxa"/>
                                  </w:tcMar>
                                </w:tcPr>
                                <w:p w14:paraId="6E1E1B52" w14:textId="413F0A44" w:rsidR="0030001C" w:rsidRDefault="0030001C" w:rsidP="007C384D">
                                  <w:pPr>
                                    <w:spacing w:after="0"/>
                                    <w:rPr>
                                      <w:sz w:val="18"/>
                                      <w:szCs w:val="18"/>
                                    </w:rPr>
                                  </w:pPr>
                                  <w:r>
                                    <w:rPr>
                                      <w:sz w:val="18"/>
                                      <w:szCs w:val="18"/>
                                    </w:rPr>
                                    <w:t xml:space="preserve">A user can swipe with a finger or any other object, e.g., the tip of a pen or a corner of a credit card. Properties such as size, flexibility, sharpness, and the material of the swipe object may influence the swipe pattern. </w:t>
                                  </w:r>
                                </w:p>
                              </w:tc>
                            </w:tr>
                            <w:tr w:rsidR="0030001C" w14:paraId="25DDFD20" w14:textId="77777777" w:rsidTr="0030001C">
                              <w:tc>
                                <w:tcPr>
                                  <w:tcW w:w="709" w:type="dxa"/>
                                  <w:vMerge/>
                                  <w:tcMar>
                                    <w:left w:w="0" w:type="dxa"/>
                                    <w:right w:w="0" w:type="dxa"/>
                                  </w:tcMar>
                                  <w:textDirection w:val="btLr"/>
                                  <w:vAlign w:val="center"/>
                                </w:tcPr>
                                <w:p w14:paraId="285669E4"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332A7559" w14:textId="6C1871B1" w:rsidR="0030001C" w:rsidRPr="00BF47A7" w:rsidRDefault="0030001C" w:rsidP="00BF47A7">
                                  <w:pPr>
                                    <w:spacing w:after="0"/>
                                    <w:jc w:val="center"/>
                                    <w:rPr>
                                      <w:b/>
                                      <w:sz w:val="18"/>
                                      <w:szCs w:val="18"/>
                                    </w:rPr>
                                  </w:pPr>
                                  <w:r>
                                    <w:rPr>
                                      <w:b/>
                                      <w:sz w:val="18"/>
                                      <w:szCs w:val="18"/>
                                    </w:rPr>
                                    <w:t>Swipe</w:t>
                                  </w:r>
                                  <w:r>
                                    <w:rPr>
                                      <w:b/>
                                      <w:sz w:val="18"/>
                                      <w:szCs w:val="18"/>
                                    </w:rPr>
                                    <w:br/>
                                  </w:r>
                                  <w:r w:rsidRPr="00BF47A7">
                                    <w:rPr>
                                      <w:b/>
                                      <w:sz w:val="18"/>
                                      <w:szCs w:val="18"/>
                                    </w:rPr>
                                    <w:t>pressure</w:t>
                                  </w:r>
                                </w:p>
                              </w:tc>
                              <w:tc>
                                <w:tcPr>
                                  <w:tcW w:w="8099" w:type="dxa"/>
                                  <w:shd w:val="clear" w:color="auto" w:fill="D9D9D9" w:themeFill="background1" w:themeFillShade="D9"/>
                                  <w:tcMar>
                                    <w:left w:w="0" w:type="dxa"/>
                                    <w:right w:w="0" w:type="dxa"/>
                                  </w:tcMar>
                                </w:tcPr>
                                <w:p w14:paraId="7EE4AD6C" w14:textId="7AAB3A52" w:rsidR="0030001C" w:rsidRPr="000B14C5" w:rsidRDefault="0030001C" w:rsidP="00471396">
                                  <w:pPr>
                                    <w:spacing w:after="0"/>
                                    <w:rPr>
                                      <w:sz w:val="18"/>
                                      <w:szCs w:val="18"/>
                                    </w:rPr>
                                  </w:pPr>
                                  <w:r>
                                    <w:rPr>
                                      <w:sz w:val="18"/>
                                      <w:szCs w:val="18"/>
                                    </w:rPr>
                                    <w:t xml:space="preserve">A user can regulate the pressure applied to the swipe surface. The pressure can be constant throughout a swipe; the pressure can vary during a swipe. </w:t>
                                  </w:r>
                                </w:p>
                              </w:tc>
                            </w:tr>
                            <w:tr w:rsidR="0030001C" w14:paraId="70A5EE08" w14:textId="77777777" w:rsidTr="0030001C">
                              <w:tc>
                                <w:tcPr>
                                  <w:tcW w:w="709" w:type="dxa"/>
                                  <w:vMerge/>
                                  <w:tcMar>
                                    <w:left w:w="0" w:type="dxa"/>
                                    <w:right w:w="0" w:type="dxa"/>
                                  </w:tcMar>
                                  <w:textDirection w:val="btLr"/>
                                  <w:vAlign w:val="center"/>
                                </w:tcPr>
                                <w:p w14:paraId="406A823F"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567A256B" w14:textId="27AD2ED6" w:rsidR="0030001C" w:rsidRPr="00BF47A7" w:rsidRDefault="0030001C" w:rsidP="00A27F69">
                                  <w:pPr>
                                    <w:spacing w:after="0"/>
                                    <w:jc w:val="center"/>
                                    <w:rPr>
                                      <w:b/>
                                      <w:sz w:val="18"/>
                                      <w:szCs w:val="18"/>
                                    </w:rPr>
                                  </w:pPr>
                                  <w:r>
                                    <w:rPr>
                                      <w:b/>
                                      <w:sz w:val="18"/>
                                      <w:szCs w:val="18"/>
                                    </w:rPr>
                                    <w:t>Swipe</w:t>
                                  </w:r>
                                  <w:r>
                                    <w:rPr>
                                      <w:b/>
                                      <w:sz w:val="18"/>
                                      <w:szCs w:val="18"/>
                                    </w:rPr>
                                    <w:br/>
                                  </w:r>
                                  <w:r w:rsidRPr="00BF47A7">
                                    <w:rPr>
                                      <w:b/>
                                      <w:sz w:val="18"/>
                                      <w:szCs w:val="18"/>
                                    </w:rPr>
                                    <w:t>direction</w:t>
                                  </w:r>
                                </w:p>
                              </w:tc>
                              <w:tc>
                                <w:tcPr>
                                  <w:tcW w:w="8099" w:type="dxa"/>
                                  <w:shd w:val="clear" w:color="auto" w:fill="auto"/>
                                  <w:tcMar>
                                    <w:left w:w="0" w:type="dxa"/>
                                    <w:right w:w="0" w:type="dxa"/>
                                  </w:tcMar>
                                </w:tcPr>
                                <w:p w14:paraId="26FA6FF6" w14:textId="29861DAD" w:rsidR="0030001C" w:rsidRPr="000B14C5" w:rsidRDefault="0030001C" w:rsidP="008E7F89">
                                  <w:pPr>
                                    <w:spacing w:after="0"/>
                                    <w:rPr>
                                      <w:sz w:val="18"/>
                                      <w:szCs w:val="18"/>
                                    </w:rPr>
                                  </w:pPr>
                                  <w:r>
                                    <w:rPr>
                                      <w:sz w:val="18"/>
                                      <w:szCs w:val="18"/>
                                    </w:rPr>
                                    <w:t>A user can swipe across a bump along the horizontal direction (left-to-right, right-to-left) or along the vertical direction (up-to-down, down-to-up). Diagonal. On a larger surface with a “shape” the direction/motion might be circular, or even swiping along the sides of a square (combination/sequence of “swipes”, rapidly after one another</w:t>
                                  </w:r>
                                </w:p>
                              </w:tc>
                            </w:tr>
                            <w:tr w:rsidR="0030001C" w14:paraId="2BFEAFA8" w14:textId="77777777" w:rsidTr="0030001C">
                              <w:tc>
                                <w:tcPr>
                                  <w:tcW w:w="709" w:type="dxa"/>
                                  <w:vMerge/>
                                  <w:tcMar>
                                    <w:left w:w="0" w:type="dxa"/>
                                    <w:right w:w="0" w:type="dxa"/>
                                  </w:tcMar>
                                  <w:textDirection w:val="btLr"/>
                                  <w:vAlign w:val="center"/>
                                </w:tcPr>
                                <w:p w14:paraId="75505FCF"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4F03CA23" w14:textId="1990BB46" w:rsidR="0030001C" w:rsidRPr="00BF47A7" w:rsidRDefault="0030001C" w:rsidP="00BF47A7">
                                  <w:pPr>
                                    <w:spacing w:after="0"/>
                                    <w:jc w:val="center"/>
                                    <w:rPr>
                                      <w:b/>
                                      <w:sz w:val="18"/>
                                      <w:szCs w:val="18"/>
                                    </w:rPr>
                                  </w:pPr>
                                  <w:r>
                                    <w:rPr>
                                      <w:b/>
                                      <w:sz w:val="18"/>
                                      <w:szCs w:val="18"/>
                                    </w:rPr>
                                    <w:t>Swipe</w:t>
                                  </w:r>
                                  <w:r>
                                    <w:rPr>
                                      <w:b/>
                                      <w:sz w:val="18"/>
                                      <w:szCs w:val="18"/>
                                    </w:rPr>
                                    <w:br/>
                                  </w:r>
                                  <w:r w:rsidRPr="00BF47A7">
                                    <w:rPr>
                                      <w:b/>
                                      <w:sz w:val="18"/>
                                      <w:szCs w:val="18"/>
                                    </w:rPr>
                                    <w:t>speed</w:t>
                                  </w:r>
                                </w:p>
                              </w:tc>
                              <w:tc>
                                <w:tcPr>
                                  <w:tcW w:w="8099" w:type="dxa"/>
                                  <w:shd w:val="clear" w:color="auto" w:fill="D9D9D9" w:themeFill="background1" w:themeFillShade="D9"/>
                                  <w:tcMar>
                                    <w:left w:w="0" w:type="dxa"/>
                                    <w:right w:w="0" w:type="dxa"/>
                                  </w:tcMar>
                                </w:tcPr>
                                <w:p w14:paraId="5F6E7801" w14:textId="79441DB4" w:rsidR="0030001C" w:rsidRPr="000B14C5" w:rsidRDefault="0030001C" w:rsidP="00B7643D">
                                  <w:pPr>
                                    <w:spacing w:after="0"/>
                                    <w:rPr>
                                      <w:sz w:val="18"/>
                                      <w:szCs w:val="18"/>
                                    </w:rPr>
                                  </w:pPr>
                                  <w:r>
                                    <w:rPr>
                                      <w:sz w:val="18"/>
                                      <w:szCs w:val="18"/>
                                    </w:rPr>
                                    <w:t>A user can regulate the speed while swiping. The speed can be constant throughout a swipe. The speed can vary during a swipe.</w:t>
                                  </w:r>
                                </w:p>
                              </w:tc>
                            </w:tr>
                            <w:tr w:rsidR="0030001C" w14:paraId="0E65E99C" w14:textId="77777777" w:rsidTr="0030001C">
                              <w:tc>
                                <w:tcPr>
                                  <w:tcW w:w="709" w:type="dxa"/>
                                  <w:vMerge/>
                                  <w:tcMar>
                                    <w:left w:w="0" w:type="dxa"/>
                                    <w:right w:w="0" w:type="dxa"/>
                                  </w:tcMar>
                                  <w:textDirection w:val="btLr"/>
                                  <w:vAlign w:val="center"/>
                                </w:tcPr>
                                <w:p w14:paraId="7E944412"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19045942" w14:textId="0005216D" w:rsidR="0030001C" w:rsidRPr="00BF47A7" w:rsidRDefault="0030001C" w:rsidP="00BF47A7">
                                  <w:pPr>
                                    <w:spacing w:after="0"/>
                                    <w:jc w:val="center"/>
                                    <w:rPr>
                                      <w:b/>
                                      <w:sz w:val="18"/>
                                      <w:szCs w:val="18"/>
                                    </w:rPr>
                                  </w:pPr>
                                  <w:r>
                                    <w:rPr>
                                      <w:b/>
                                      <w:sz w:val="18"/>
                                      <w:szCs w:val="18"/>
                                    </w:rPr>
                                    <w:t>Swipe</w:t>
                                  </w:r>
                                  <w:r>
                                    <w:rPr>
                                      <w:b/>
                                      <w:sz w:val="18"/>
                                      <w:szCs w:val="18"/>
                                    </w:rPr>
                                    <w:br/>
                                  </w:r>
                                  <w:r w:rsidRPr="00BF47A7">
                                    <w:rPr>
                                      <w:b/>
                                      <w:sz w:val="18"/>
                                      <w:szCs w:val="18"/>
                                    </w:rPr>
                                    <w:t>angle</w:t>
                                  </w:r>
                                </w:p>
                              </w:tc>
                              <w:tc>
                                <w:tcPr>
                                  <w:tcW w:w="8099" w:type="dxa"/>
                                  <w:shd w:val="clear" w:color="auto" w:fill="auto"/>
                                  <w:tcMar>
                                    <w:left w:w="0" w:type="dxa"/>
                                    <w:right w:w="0" w:type="dxa"/>
                                  </w:tcMar>
                                </w:tcPr>
                                <w:p w14:paraId="56E0F00C" w14:textId="75DF65CA" w:rsidR="0030001C" w:rsidRDefault="0030001C" w:rsidP="005D053F">
                                  <w:pPr>
                                    <w:spacing w:after="0"/>
                                    <w:rPr>
                                      <w:sz w:val="18"/>
                                      <w:szCs w:val="18"/>
                                    </w:rPr>
                                  </w:pPr>
                                  <w:r>
                                    <w:rPr>
                                      <w:sz w:val="18"/>
                                      <w:szCs w:val="18"/>
                                    </w:rPr>
                                    <w:t>A user can swipe with different finger postures or swipe while holding the swipe object at any angle to the stripe. A user can have the finger/object in an upright position (i.e., close to a 90° angle to the stripe) or in a more horizontal position (i.e., close to a 0° angle to the stripe) while swiping.</w:t>
                                  </w:r>
                                </w:p>
                              </w:tc>
                            </w:tr>
                            <w:tr w:rsidR="0030001C" w14:paraId="7E5FFC99" w14:textId="77777777" w:rsidTr="0030001C">
                              <w:tc>
                                <w:tcPr>
                                  <w:tcW w:w="709" w:type="dxa"/>
                                  <w:vMerge/>
                                  <w:tcBorders>
                                    <w:bottom w:val="double" w:sz="4" w:space="0" w:color="auto"/>
                                  </w:tcBorders>
                                  <w:tcMar>
                                    <w:left w:w="0" w:type="dxa"/>
                                    <w:right w:w="0" w:type="dxa"/>
                                  </w:tcMar>
                                  <w:textDirection w:val="btLr"/>
                                  <w:vAlign w:val="center"/>
                                </w:tcPr>
                                <w:p w14:paraId="53134BD3" w14:textId="77777777" w:rsidR="0030001C" w:rsidRPr="00BF47A7" w:rsidRDefault="0030001C" w:rsidP="008541EE">
                                  <w:pPr>
                                    <w:spacing w:after="0"/>
                                    <w:ind w:left="113" w:right="113"/>
                                    <w:jc w:val="center"/>
                                    <w:rPr>
                                      <w:i/>
                                      <w:sz w:val="18"/>
                                      <w:szCs w:val="18"/>
                                    </w:rPr>
                                  </w:pPr>
                                </w:p>
                              </w:tc>
                              <w:tc>
                                <w:tcPr>
                                  <w:tcW w:w="1276" w:type="dxa"/>
                                  <w:tcBorders>
                                    <w:bottom w:val="double" w:sz="4" w:space="0" w:color="auto"/>
                                  </w:tcBorders>
                                  <w:shd w:val="clear" w:color="auto" w:fill="D9D9D9" w:themeFill="background1" w:themeFillShade="D9"/>
                                  <w:tcMar>
                                    <w:left w:w="0" w:type="dxa"/>
                                    <w:bottom w:w="28" w:type="dxa"/>
                                    <w:right w:w="0" w:type="dxa"/>
                                  </w:tcMar>
                                </w:tcPr>
                                <w:p w14:paraId="7CBCF460" w14:textId="59599B22" w:rsidR="0030001C" w:rsidRPr="00BF47A7" w:rsidRDefault="0030001C" w:rsidP="00BF47A7">
                                  <w:pPr>
                                    <w:spacing w:after="0"/>
                                    <w:jc w:val="center"/>
                                    <w:rPr>
                                      <w:b/>
                                      <w:sz w:val="18"/>
                                      <w:szCs w:val="18"/>
                                    </w:rPr>
                                  </w:pPr>
                                  <w:r>
                                    <w:rPr>
                                      <w:b/>
                                      <w:sz w:val="18"/>
                                      <w:szCs w:val="18"/>
                                    </w:rPr>
                                    <w:t>Cognition</w:t>
                                  </w:r>
                                </w:p>
                              </w:tc>
                              <w:tc>
                                <w:tcPr>
                                  <w:tcW w:w="8099" w:type="dxa"/>
                                  <w:tcBorders>
                                    <w:bottom w:val="double" w:sz="4" w:space="0" w:color="auto"/>
                                  </w:tcBorders>
                                  <w:shd w:val="clear" w:color="auto" w:fill="D9D9D9" w:themeFill="background1" w:themeFillShade="D9"/>
                                  <w:tcMar>
                                    <w:left w:w="0" w:type="dxa"/>
                                    <w:bottom w:w="28" w:type="dxa"/>
                                    <w:right w:w="0" w:type="dxa"/>
                                  </w:tcMar>
                                </w:tcPr>
                                <w:p w14:paraId="77F7F431" w14:textId="3E8779AA" w:rsidR="0030001C" w:rsidRPr="000B14C5" w:rsidRDefault="0030001C" w:rsidP="00227849">
                                  <w:pPr>
                                    <w:spacing w:after="0"/>
                                    <w:rPr>
                                      <w:sz w:val="18"/>
                                      <w:szCs w:val="18"/>
                                    </w:rPr>
                                  </w:pPr>
                                  <w:r>
                                    <w:rPr>
                                      <w:sz w:val="18"/>
                                      <w:szCs w:val="18"/>
                                    </w:rPr>
                                    <w:t>Several cognitive factors influence the utility of the system, how many stripes can a user “remember”, anticipate the correct acceleration pattern from various bumps/surfaces etc.</w:t>
                                  </w:r>
                                </w:p>
                              </w:tc>
                            </w:tr>
                            <w:tr w:rsidR="0030001C" w14:paraId="5F02A1B8" w14:textId="77777777" w:rsidTr="0030001C">
                              <w:tc>
                                <w:tcPr>
                                  <w:tcW w:w="709" w:type="dxa"/>
                                  <w:vMerge w:val="restart"/>
                                  <w:tcBorders>
                                    <w:top w:val="double" w:sz="4" w:space="0" w:color="auto"/>
                                  </w:tcBorders>
                                  <w:tcMar>
                                    <w:left w:w="0" w:type="dxa"/>
                                    <w:right w:w="0" w:type="dxa"/>
                                  </w:tcMar>
                                  <w:textDirection w:val="btLr"/>
                                  <w:vAlign w:val="center"/>
                                </w:tcPr>
                                <w:p w14:paraId="04B2ACCF" w14:textId="7CE0A937" w:rsidR="0030001C" w:rsidRPr="004F7610" w:rsidRDefault="0030001C" w:rsidP="008541EE">
                                  <w:pPr>
                                    <w:spacing w:after="0"/>
                                    <w:ind w:left="113" w:right="113"/>
                                    <w:jc w:val="center"/>
                                    <w:rPr>
                                      <w:i/>
                                      <w:sz w:val="18"/>
                                      <w:szCs w:val="18"/>
                                      <w:highlight w:val="yellow"/>
                                    </w:rPr>
                                  </w:pPr>
                                  <w:r w:rsidRPr="004F7610">
                                    <w:rPr>
                                      <w:i/>
                                      <w:sz w:val="18"/>
                                      <w:szCs w:val="18"/>
                                      <w:highlight w:val="yellow"/>
                                    </w:rPr>
                                    <w:t>External</w:t>
                                  </w:r>
                                </w:p>
                              </w:tc>
                              <w:tc>
                                <w:tcPr>
                                  <w:tcW w:w="1276" w:type="dxa"/>
                                  <w:tcBorders>
                                    <w:top w:val="double" w:sz="4" w:space="0" w:color="auto"/>
                                  </w:tcBorders>
                                  <w:shd w:val="clear" w:color="auto" w:fill="auto"/>
                                  <w:tcMar>
                                    <w:top w:w="28" w:type="dxa"/>
                                    <w:left w:w="0" w:type="dxa"/>
                                    <w:right w:w="0" w:type="dxa"/>
                                  </w:tcMar>
                                </w:tcPr>
                                <w:p w14:paraId="40E04239" w14:textId="25E6E4E1" w:rsidR="0030001C" w:rsidRPr="00BF47A7" w:rsidRDefault="0030001C" w:rsidP="00BF47A7">
                                  <w:pPr>
                                    <w:spacing w:after="0"/>
                                    <w:jc w:val="center"/>
                                    <w:rPr>
                                      <w:b/>
                                      <w:sz w:val="18"/>
                                      <w:szCs w:val="18"/>
                                    </w:rPr>
                                  </w:pPr>
                                  <w:r w:rsidRPr="00BF47A7">
                                    <w:rPr>
                                      <w:b/>
                                      <w:sz w:val="18"/>
                                      <w:szCs w:val="18"/>
                                    </w:rPr>
                                    <w:t>Temperature</w:t>
                                  </w:r>
                                </w:p>
                              </w:tc>
                              <w:tc>
                                <w:tcPr>
                                  <w:tcW w:w="8099" w:type="dxa"/>
                                  <w:tcBorders>
                                    <w:top w:val="double" w:sz="4" w:space="0" w:color="auto"/>
                                  </w:tcBorders>
                                  <w:shd w:val="clear" w:color="auto" w:fill="auto"/>
                                  <w:tcMar>
                                    <w:top w:w="28" w:type="dxa"/>
                                    <w:left w:w="0" w:type="dxa"/>
                                    <w:right w:w="0" w:type="dxa"/>
                                  </w:tcMar>
                                </w:tcPr>
                                <w:p w14:paraId="76596849" w14:textId="25E75937" w:rsidR="0030001C" w:rsidRPr="000B14C5" w:rsidRDefault="0030001C" w:rsidP="008E7F89">
                                  <w:pPr>
                                    <w:spacing w:after="0"/>
                                    <w:rPr>
                                      <w:sz w:val="18"/>
                                      <w:szCs w:val="18"/>
                                    </w:rPr>
                                  </w:pPr>
                                  <w:r>
                                    <w:rPr>
                                      <w:sz w:val="18"/>
                                      <w:szCs w:val="18"/>
                                    </w:rPr>
                                    <w:t>The temperature might influence the surface and its properties. Accordingly, a bump might get stiffer or softer and so the pattern may vary from time to time according to the temperature.</w:t>
                                  </w:r>
                                </w:p>
                              </w:tc>
                            </w:tr>
                            <w:tr w:rsidR="0030001C" w14:paraId="32FFFEE9" w14:textId="77777777" w:rsidTr="0030001C">
                              <w:tc>
                                <w:tcPr>
                                  <w:tcW w:w="709" w:type="dxa"/>
                                  <w:vMerge/>
                                  <w:tcMar>
                                    <w:left w:w="0" w:type="dxa"/>
                                    <w:right w:w="0" w:type="dxa"/>
                                  </w:tcMar>
                                  <w:textDirection w:val="btLr"/>
                                  <w:vAlign w:val="center"/>
                                </w:tcPr>
                                <w:p w14:paraId="0D55B406" w14:textId="77777777" w:rsidR="0030001C" w:rsidRDefault="0030001C" w:rsidP="008541EE">
                                  <w:pPr>
                                    <w:spacing w:after="0"/>
                                    <w:ind w:left="113" w:right="113"/>
                                    <w:jc w:val="center"/>
                                    <w:rPr>
                                      <w:sz w:val="18"/>
                                      <w:szCs w:val="18"/>
                                    </w:rPr>
                                  </w:pPr>
                                </w:p>
                              </w:tc>
                              <w:tc>
                                <w:tcPr>
                                  <w:tcW w:w="1276" w:type="dxa"/>
                                  <w:shd w:val="clear" w:color="auto" w:fill="D9D9D9" w:themeFill="background1" w:themeFillShade="D9"/>
                                  <w:tcMar>
                                    <w:left w:w="0" w:type="dxa"/>
                                    <w:right w:w="0" w:type="dxa"/>
                                  </w:tcMar>
                                </w:tcPr>
                                <w:p w14:paraId="2BE807D9" w14:textId="2E338919" w:rsidR="0030001C" w:rsidRPr="00BF47A7" w:rsidRDefault="0030001C" w:rsidP="00BF47A7">
                                  <w:pPr>
                                    <w:spacing w:after="0"/>
                                    <w:jc w:val="center"/>
                                    <w:rPr>
                                      <w:b/>
                                      <w:sz w:val="18"/>
                                      <w:szCs w:val="18"/>
                                    </w:rPr>
                                  </w:pPr>
                                  <w:r w:rsidRPr="00BF47A7">
                                    <w:rPr>
                                      <w:b/>
                                      <w:sz w:val="18"/>
                                      <w:szCs w:val="18"/>
                                    </w:rPr>
                                    <w:t>Moisture</w:t>
                                  </w:r>
                                </w:p>
                              </w:tc>
                              <w:tc>
                                <w:tcPr>
                                  <w:tcW w:w="8099" w:type="dxa"/>
                                  <w:shd w:val="clear" w:color="auto" w:fill="D9D9D9" w:themeFill="background1" w:themeFillShade="D9"/>
                                  <w:tcMar>
                                    <w:left w:w="0" w:type="dxa"/>
                                    <w:right w:w="0" w:type="dxa"/>
                                  </w:tcMar>
                                </w:tcPr>
                                <w:p w14:paraId="7F81D61C" w14:textId="0B4E8A17" w:rsidR="0030001C" w:rsidRDefault="0030001C" w:rsidP="008E7F89">
                                  <w:pPr>
                                    <w:spacing w:after="0"/>
                                    <w:rPr>
                                      <w:sz w:val="18"/>
                                      <w:szCs w:val="18"/>
                                    </w:rPr>
                                  </w:pPr>
                                  <w:r>
                                    <w:rPr>
                                      <w:sz w:val="18"/>
                                      <w:szCs w:val="18"/>
                                    </w:rPr>
                                    <w:t>As above, swiping across a wet surface may be different to a dry surface/material/bump.</w:t>
                                  </w:r>
                                </w:p>
                              </w:tc>
                            </w:tr>
                            <w:tr w:rsidR="0030001C" w14:paraId="0A17104C" w14:textId="77777777" w:rsidTr="0030001C">
                              <w:trPr>
                                <w:trHeight w:val="95"/>
                              </w:trPr>
                              <w:tc>
                                <w:tcPr>
                                  <w:tcW w:w="709" w:type="dxa"/>
                                  <w:vMerge/>
                                  <w:tcBorders>
                                    <w:bottom w:val="double" w:sz="4" w:space="0" w:color="auto"/>
                                  </w:tcBorders>
                                </w:tcPr>
                                <w:p w14:paraId="63CEABD4" w14:textId="77777777" w:rsidR="0030001C" w:rsidRPr="000B14C5" w:rsidRDefault="0030001C" w:rsidP="008541EE">
                                  <w:pPr>
                                    <w:spacing w:after="0"/>
                                    <w:jc w:val="center"/>
                                    <w:rPr>
                                      <w:sz w:val="18"/>
                                      <w:szCs w:val="18"/>
                                    </w:rPr>
                                  </w:pPr>
                                </w:p>
                              </w:tc>
                              <w:tc>
                                <w:tcPr>
                                  <w:tcW w:w="1276" w:type="dxa"/>
                                  <w:tcBorders>
                                    <w:bottom w:val="double" w:sz="4" w:space="0" w:color="auto"/>
                                  </w:tcBorders>
                                  <w:shd w:val="clear" w:color="auto" w:fill="auto"/>
                                  <w:tcMar>
                                    <w:top w:w="0" w:type="dxa"/>
                                    <w:left w:w="0" w:type="dxa"/>
                                    <w:bottom w:w="28" w:type="dxa"/>
                                    <w:right w:w="0" w:type="dxa"/>
                                  </w:tcMar>
                                </w:tcPr>
                                <w:p w14:paraId="498230F7" w14:textId="65F16D7F" w:rsidR="0030001C" w:rsidRPr="00BF47A7" w:rsidRDefault="0030001C" w:rsidP="00BF47A7">
                                  <w:pPr>
                                    <w:spacing w:after="0"/>
                                    <w:jc w:val="center"/>
                                    <w:rPr>
                                      <w:b/>
                                      <w:sz w:val="18"/>
                                      <w:szCs w:val="18"/>
                                    </w:rPr>
                                  </w:pPr>
                                  <w:r w:rsidRPr="00BF47A7">
                                    <w:rPr>
                                      <w:b/>
                                      <w:sz w:val="18"/>
                                      <w:szCs w:val="18"/>
                                    </w:rPr>
                                    <w:t>Stability</w:t>
                                  </w:r>
                                </w:p>
                              </w:tc>
                              <w:tc>
                                <w:tcPr>
                                  <w:tcW w:w="8099" w:type="dxa"/>
                                  <w:tcBorders>
                                    <w:bottom w:val="double" w:sz="4" w:space="0" w:color="auto"/>
                                  </w:tcBorders>
                                  <w:shd w:val="clear" w:color="auto" w:fill="auto"/>
                                  <w:tcMar>
                                    <w:top w:w="0" w:type="dxa"/>
                                    <w:left w:w="0" w:type="dxa"/>
                                    <w:bottom w:w="28" w:type="dxa"/>
                                    <w:right w:w="0" w:type="dxa"/>
                                  </w:tcMar>
                                </w:tcPr>
                                <w:p w14:paraId="229D5D75" w14:textId="0F0EEC1E" w:rsidR="0030001C" w:rsidRPr="000B14C5" w:rsidRDefault="0030001C" w:rsidP="008E7F89">
                                  <w:pPr>
                                    <w:spacing w:after="0"/>
                                    <w:rPr>
                                      <w:sz w:val="18"/>
                                      <w:szCs w:val="18"/>
                                    </w:rPr>
                                  </w:pPr>
                                  <w:r>
                                    <w:rPr>
                                      <w:sz w:val="18"/>
                                      <w:szCs w:val="18"/>
                                    </w:rPr>
                                    <w:t>The level of ambient noise. Swiping in a bus/car/train etc.</w:t>
                                  </w:r>
                                </w:p>
                              </w:tc>
                            </w:tr>
                          </w:tbl>
                          <w:p w14:paraId="379923AC" w14:textId="2088BDDF" w:rsidR="0030001C" w:rsidRDefault="0030001C">
                            <w:pPr>
                              <w:pStyle w:val="Caption"/>
                            </w:pPr>
                            <w:proofErr w:type="gramStart"/>
                            <w:r>
                              <w:t xml:space="preserve">Table </w:t>
                            </w:r>
                            <w:fldSimple w:instr=" SEQ Table \* ARABIC ">
                              <w:r>
                                <w:rPr>
                                  <w:noProof/>
                                </w:rPr>
                                <w:t>1</w:t>
                              </w:r>
                            </w:fldSimple>
                            <w:r>
                              <w:t>.</w:t>
                            </w:r>
                            <w:proofErr w:type="gramEnd"/>
                            <w:r>
                              <w:t xml:space="preserve"> The design space for VIBGETs consists four main categories with factors and properties.</w:t>
                            </w:r>
                          </w:p>
                        </w:txbxContent>
                      </wps:txbx>
                      <wps:bodyPr rot="0" spcFirstLastPara="0" vertOverflow="overflow" horzOverflow="overflow" vert="horz" wrap="square" lIns="0" tIns="36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2" o:spid="_x0000_s1027" type="#_x0000_t202" style="position:absolute;left:0;text-align:left;margin-left:0;margin-top:250.2pt;width:7in;height:46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" filled="f" stroked="f">
                <v:textbox inset="0,1mm,0,0">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276"/>
                        <w:gridCol w:w="8099"/>
                      </w:tblGrid>
                      <w:tr w:rsidR="0030001C" w14:paraId="14620654" w14:textId="77777777" w:rsidTr="0030001C">
                        <w:tc>
                          <w:tcPr>
                            <w:tcW w:w="709" w:type="dxa"/>
                            <w:tcBorders>
                              <w:top w:val="double" w:sz="4" w:space="0" w:color="auto"/>
                              <w:bottom w:val="double" w:sz="4" w:space="0" w:color="auto"/>
                            </w:tcBorders>
                          </w:tcPr>
                          <w:p w14:paraId="31D37727" w14:textId="77777777" w:rsidR="0030001C" w:rsidRPr="00CA4E61" w:rsidRDefault="0030001C" w:rsidP="00CA4E61">
                            <w:pPr>
                              <w:spacing w:after="0"/>
                              <w:jc w:val="left"/>
                              <w:rPr>
                                <w:b/>
                              </w:rPr>
                            </w:pPr>
                          </w:p>
                        </w:tc>
                        <w:tc>
                          <w:tcPr>
                            <w:tcW w:w="1276" w:type="dxa"/>
                            <w:tcBorders>
                              <w:top w:val="double" w:sz="4" w:space="0" w:color="auto"/>
                              <w:bottom w:val="double" w:sz="4" w:space="0" w:color="auto"/>
                            </w:tcBorders>
                            <w:tcMar>
                              <w:left w:w="0" w:type="dxa"/>
                              <w:right w:w="0" w:type="dxa"/>
                            </w:tcMar>
                          </w:tcPr>
                          <w:p w14:paraId="77BC9646" w14:textId="2504523B" w:rsidR="0030001C" w:rsidRPr="00BF47A7" w:rsidRDefault="0030001C" w:rsidP="00472077">
                            <w:pPr>
                              <w:spacing w:after="0"/>
                              <w:jc w:val="center"/>
                            </w:pPr>
                            <w:r w:rsidRPr="00BF47A7">
                              <w:t>Property/Factor</w:t>
                            </w:r>
                          </w:p>
                        </w:tc>
                        <w:tc>
                          <w:tcPr>
                            <w:tcW w:w="8099" w:type="dxa"/>
                            <w:tcBorders>
                              <w:top w:val="double" w:sz="4" w:space="0" w:color="auto"/>
                              <w:bottom w:val="double" w:sz="4" w:space="0" w:color="auto"/>
                            </w:tcBorders>
                            <w:tcMar>
                              <w:left w:w="0" w:type="dxa"/>
                              <w:right w:w="0" w:type="dxa"/>
                            </w:tcMar>
                          </w:tcPr>
                          <w:p w14:paraId="18DDE9E0" w14:textId="38B2D46F" w:rsidR="0030001C" w:rsidRPr="00BF47A7" w:rsidRDefault="0030001C" w:rsidP="006E6C1F">
                            <w:pPr>
                              <w:spacing w:after="0"/>
                              <w:jc w:val="center"/>
                            </w:pPr>
                            <w:r w:rsidRPr="00BF47A7">
                              <w:t>Description and Examples</w:t>
                            </w:r>
                          </w:p>
                        </w:tc>
                      </w:tr>
                      <w:tr w:rsidR="0030001C" w14:paraId="2073393B" w14:textId="77777777" w:rsidTr="0030001C">
                        <w:tc>
                          <w:tcPr>
                            <w:tcW w:w="709" w:type="dxa"/>
                            <w:vMerge w:val="restart"/>
                            <w:tcBorders>
                              <w:top w:val="double" w:sz="4" w:space="0" w:color="auto"/>
                            </w:tcBorders>
                            <w:tcMar>
                              <w:left w:w="0" w:type="dxa"/>
                              <w:right w:w="0" w:type="dxa"/>
                            </w:tcMar>
                            <w:textDirection w:val="btLr"/>
                            <w:vAlign w:val="center"/>
                          </w:tcPr>
                          <w:p w14:paraId="13C6D78E" w14:textId="52DFBB8C" w:rsidR="0030001C" w:rsidRPr="00BF47A7" w:rsidRDefault="0030001C" w:rsidP="008541EE">
                            <w:pPr>
                              <w:spacing w:after="0"/>
                              <w:ind w:left="113" w:right="113"/>
                              <w:jc w:val="center"/>
                              <w:rPr>
                                <w:i/>
                                <w:sz w:val="18"/>
                                <w:szCs w:val="18"/>
                              </w:rPr>
                            </w:pPr>
                            <w:r w:rsidRPr="00BF47A7">
                              <w:rPr>
                                <w:i/>
                                <w:sz w:val="18"/>
                                <w:szCs w:val="18"/>
                              </w:rPr>
                              <w:t>Hardware</w:t>
                            </w:r>
                            <w:r w:rsidRPr="00BF47A7">
                              <w:rPr>
                                <w:i/>
                                <w:sz w:val="18"/>
                                <w:szCs w:val="18"/>
                              </w:rPr>
                              <w:br/>
                              <w:t>&amp; Software</w:t>
                            </w:r>
                          </w:p>
                        </w:tc>
                        <w:tc>
                          <w:tcPr>
                            <w:tcW w:w="1276" w:type="dxa"/>
                            <w:tcBorders>
                              <w:top w:val="double" w:sz="4" w:space="0" w:color="auto"/>
                            </w:tcBorders>
                            <w:shd w:val="clear" w:color="auto" w:fill="D9D9D9" w:themeFill="background1" w:themeFillShade="D9"/>
                            <w:tcMar>
                              <w:top w:w="28" w:type="dxa"/>
                              <w:left w:w="0" w:type="dxa"/>
                              <w:right w:w="0" w:type="dxa"/>
                            </w:tcMar>
                          </w:tcPr>
                          <w:p w14:paraId="185A9FE5" w14:textId="5D284D7D" w:rsidR="0030001C" w:rsidRPr="00BF47A7" w:rsidRDefault="0030001C" w:rsidP="00BF47A7">
                            <w:pPr>
                              <w:spacing w:after="0"/>
                              <w:jc w:val="center"/>
                              <w:rPr>
                                <w:b/>
                                <w:sz w:val="18"/>
                                <w:szCs w:val="18"/>
                              </w:rPr>
                            </w:pPr>
                            <w:r>
                              <w:rPr>
                                <w:b/>
                                <w:sz w:val="18"/>
                                <w:szCs w:val="18"/>
                              </w:rPr>
                              <w:t>Sensor</w:t>
                            </w:r>
                            <w:r>
                              <w:rPr>
                                <w:b/>
                                <w:sz w:val="18"/>
                                <w:szCs w:val="18"/>
                              </w:rPr>
                              <w:br/>
                            </w:r>
                            <w:r w:rsidRPr="00BF47A7">
                              <w:rPr>
                                <w:b/>
                                <w:sz w:val="18"/>
                                <w:szCs w:val="18"/>
                              </w:rPr>
                              <w:t>position</w:t>
                            </w:r>
                          </w:p>
                        </w:tc>
                        <w:tc>
                          <w:tcPr>
                            <w:tcW w:w="8099" w:type="dxa"/>
                            <w:tcBorders>
                              <w:top w:val="double" w:sz="4" w:space="0" w:color="auto"/>
                            </w:tcBorders>
                            <w:shd w:val="clear" w:color="auto" w:fill="D9D9D9" w:themeFill="background1" w:themeFillShade="D9"/>
                            <w:tcMar>
                              <w:top w:w="28" w:type="dxa"/>
                              <w:left w:w="0" w:type="dxa"/>
                              <w:right w:w="0" w:type="dxa"/>
                            </w:tcMar>
                          </w:tcPr>
                          <w:p w14:paraId="67B4DC45" w14:textId="67266A19" w:rsidR="0030001C" w:rsidRPr="0099489D" w:rsidRDefault="0030001C" w:rsidP="008E7F89">
                            <w:pPr>
                              <w:spacing w:after="0"/>
                              <w:rPr>
                                <w:sz w:val="18"/>
                                <w:szCs w:val="18"/>
                              </w:rPr>
                            </w:pPr>
                            <w:r w:rsidRPr="000B14C5">
                              <w:rPr>
                                <w:sz w:val="18"/>
                                <w:szCs w:val="18"/>
                              </w:rPr>
                              <w:t xml:space="preserve">The sensor can be positioned on any part of the arm performing the swiping motion. From close to the swiping surface to the shoulder. </w:t>
                            </w:r>
                            <w:r w:rsidRPr="000B14C5">
                              <w:rPr>
                                <w:i/>
                                <w:sz w:val="18"/>
                                <w:szCs w:val="18"/>
                              </w:rPr>
                              <w:t xml:space="preserve">Mounted on fingernail, </w:t>
                            </w:r>
                            <w:r w:rsidRPr="000B14C5">
                              <w:rPr>
                                <w:b/>
                                <w:i/>
                                <w:sz w:val="18"/>
                                <w:szCs w:val="18"/>
                              </w:rPr>
                              <w:t>ring</w:t>
                            </w:r>
                            <w:r w:rsidRPr="000B14C5">
                              <w:rPr>
                                <w:i/>
                                <w:sz w:val="18"/>
                                <w:szCs w:val="18"/>
                              </w:rPr>
                              <w:t xml:space="preserve">, </w:t>
                            </w:r>
                            <w:r w:rsidRPr="000B14C5">
                              <w:rPr>
                                <w:b/>
                                <w:i/>
                                <w:sz w:val="18"/>
                                <w:szCs w:val="18"/>
                              </w:rPr>
                              <w:t>wrist</w:t>
                            </w:r>
                            <w:r w:rsidRPr="000B14C5">
                              <w:rPr>
                                <w:i/>
                                <w:sz w:val="18"/>
                                <w:szCs w:val="18"/>
                              </w:rPr>
                              <w:t xml:space="preserve">, or elbow. </w:t>
                            </w:r>
                            <w:r>
                              <w:rPr>
                                <w:sz w:val="18"/>
                                <w:szCs w:val="18"/>
                              </w:rPr>
                              <w:t xml:space="preserve">Swiping with phone in hand and using phone sensor. </w:t>
                            </w:r>
                          </w:p>
                        </w:tc>
                      </w:tr>
                      <w:tr w:rsidR="0030001C" w14:paraId="78E878D9" w14:textId="77777777" w:rsidTr="0030001C">
                        <w:tc>
                          <w:tcPr>
                            <w:tcW w:w="709" w:type="dxa"/>
                            <w:vMerge/>
                            <w:tcMar>
                              <w:left w:w="0" w:type="dxa"/>
                              <w:right w:w="0" w:type="dxa"/>
                            </w:tcMar>
                          </w:tcPr>
                          <w:p w14:paraId="3F8BA996" w14:textId="77777777" w:rsidR="0030001C" w:rsidRPr="00BF47A7" w:rsidRDefault="0030001C" w:rsidP="008541EE">
                            <w:pPr>
                              <w:spacing w:after="0"/>
                              <w:jc w:val="center"/>
                              <w:rPr>
                                <w:i/>
                                <w:sz w:val="18"/>
                                <w:szCs w:val="18"/>
                              </w:rPr>
                            </w:pPr>
                          </w:p>
                        </w:tc>
                        <w:tc>
                          <w:tcPr>
                            <w:tcW w:w="1276" w:type="dxa"/>
                            <w:tcMar>
                              <w:left w:w="0" w:type="dxa"/>
                              <w:right w:w="0" w:type="dxa"/>
                            </w:tcMar>
                          </w:tcPr>
                          <w:p w14:paraId="7F675110" w14:textId="042E7E0A" w:rsidR="0030001C" w:rsidRPr="00BF47A7" w:rsidRDefault="0030001C" w:rsidP="00BF47A7">
                            <w:pPr>
                              <w:spacing w:after="0"/>
                              <w:jc w:val="center"/>
                              <w:rPr>
                                <w:b/>
                                <w:sz w:val="18"/>
                                <w:szCs w:val="18"/>
                              </w:rPr>
                            </w:pPr>
                            <w:r>
                              <w:rPr>
                                <w:b/>
                                <w:sz w:val="18"/>
                                <w:szCs w:val="18"/>
                              </w:rPr>
                              <w:t>Sensor</w:t>
                            </w:r>
                            <w:r>
                              <w:rPr>
                                <w:b/>
                                <w:sz w:val="18"/>
                                <w:szCs w:val="18"/>
                              </w:rPr>
                              <w:br/>
                            </w:r>
                            <w:r w:rsidRPr="00BF47A7">
                              <w:rPr>
                                <w:b/>
                                <w:sz w:val="18"/>
                                <w:szCs w:val="18"/>
                              </w:rPr>
                              <w:t>quality</w:t>
                            </w:r>
                          </w:p>
                        </w:tc>
                        <w:tc>
                          <w:tcPr>
                            <w:tcW w:w="8099" w:type="dxa"/>
                            <w:tcMar>
                              <w:left w:w="0" w:type="dxa"/>
                              <w:right w:w="0" w:type="dxa"/>
                            </w:tcMar>
                          </w:tcPr>
                          <w:p w14:paraId="399DE1B4" w14:textId="05987122" w:rsidR="0030001C" w:rsidRPr="000B14C5" w:rsidRDefault="0030001C" w:rsidP="008E7F89">
                            <w:pPr>
                              <w:spacing w:after="0"/>
                              <w:rPr>
                                <w:sz w:val="18"/>
                                <w:szCs w:val="18"/>
                              </w:rPr>
                            </w:pPr>
                            <w:r w:rsidRPr="000B14C5">
                              <w:rPr>
                                <w:sz w:val="18"/>
                                <w:szCs w:val="18"/>
                              </w:rPr>
                              <w:t>Performance, reliability...</w:t>
                            </w:r>
                            <w:r>
                              <w:rPr>
                                <w:sz w:val="18"/>
                                <w:szCs w:val="18"/>
                              </w:rPr>
                              <w:t xml:space="preserve"> Frame rate...</w:t>
                            </w:r>
                          </w:p>
                        </w:tc>
                      </w:tr>
                      <w:tr w:rsidR="0030001C" w14:paraId="030B253C" w14:textId="77777777" w:rsidTr="0030001C">
                        <w:tc>
                          <w:tcPr>
                            <w:tcW w:w="709" w:type="dxa"/>
                            <w:vMerge/>
                            <w:tcBorders>
                              <w:bottom w:val="double" w:sz="4" w:space="0" w:color="auto"/>
                            </w:tcBorders>
                            <w:tcMar>
                              <w:left w:w="0" w:type="dxa"/>
                              <w:right w:w="0" w:type="dxa"/>
                            </w:tcMar>
                          </w:tcPr>
                          <w:p w14:paraId="4D6EFC91" w14:textId="77777777" w:rsidR="0030001C" w:rsidRPr="00BF47A7" w:rsidRDefault="0030001C" w:rsidP="008541EE">
                            <w:pPr>
                              <w:spacing w:after="0"/>
                              <w:jc w:val="center"/>
                              <w:rPr>
                                <w:i/>
                                <w:sz w:val="18"/>
                                <w:szCs w:val="18"/>
                              </w:rPr>
                            </w:pPr>
                          </w:p>
                        </w:tc>
                        <w:tc>
                          <w:tcPr>
                            <w:tcW w:w="1276" w:type="dxa"/>
                            <w:tcBorders>
                              <w:bottom w:val="double" w:sz="4" w:space="0" w:color="auto"/>
                            </w:tcBorders>
                            <w:shd w:val="clear" w:color="auto" w:fill="D9D9D9" w:themeFill="background1" w:themeFillShade="D9"/>
                            <w:tcMar>
                              <w:left w:w="0" w:type="dxa"/>
                              <w:bottom w:w="28" w:type="dxa"/>
                              <w:right w:w="0" w:type="dxa"/>
                            </w:tcMar>
                          </w:tcPr>
                          <w:p w14:paraId="09712175" w14:textId="731988DC" w:rsidR="0030001C" w:rsidRPr="00BF47A7" w:rsidRDefault="0030001C" w:rsidP="00BF47A7">
                            <w:pPr>
                              <w:spacing w:after="0"/>
                              <w:jc w:val="center"/>
                              <w:rPr>
                                <w:b/>
                                <w:sz w:val="18"/>
                                <w:szCs w:val="18"/>
                              </w:rPr>
                            </w:pPr>
                            <w:r>
                              <w:rPr>
                                <w:b/>
                                <w:sz w:val="18"/>
                                <w:szCs w:val="18"/>
                              </w:rPr>
                              <w:t>Classifier</w:t>
                            </w:r>
                            <w:r>
                              <w:rPr>
                                <w:b/>
                                <w:sz w:val="18"/>
                                <w:szCs w:val="18"/>
                              </w:rPr>
                              <w:br/>
                            </w:r>
                            <w:r w:rsidRPr="00BF47A7">
                              <w:rPr>
                                <w:b/>
                                <w:sz w:val="18"/>
                                <w:szCs w:val="18"/>
                              </w:rPr>
                              <w:t>performance</w:t>
                            </w:r>
                          </w:p>
                        </w:tc>
                        <w:tc>
                          <w:tcPr>
                            <w:tcW w:w="8099" w:type="dxa"/>
                            <w:tcBorders>
                              <w:bottom w:val="double" w:sz="4" w:space="0" w:color="auto"/>
                            </w:tcBorders>
                            <w:shd w:val="clear" w:color="auto" w:fill="D9D9D9" w:themeFill="background1" w:themeFillShade="D9"/>
                            <w:tcMar>
                              <w:left w:w="0" w:type="dxa"/>
                              <w:bottom w:w="28" w:type="dxa"/>
                              <w:right w:w="0" w:type="dxa"/>
                            </w:tcMar>
                          </w:tcPr>
                          <w:p w14:paraId="541D4C76" w14:textId="2F82D37A" w:rsidR="0030001C" w:rsidRPr="000B14C5" w:rsidRDefault="0030001C" w:rsidP="008E7F89">
                            <w:pPr>
                              <w:spacing w:after="0"/>
                              <w:rPr>
                                <w:sz w:val="18"/>
                                <w:szCs w:val="18"/>
                              </w:rPr>
                            </w:pPr>
                            <w:r>
                              <w:rPr>
                                <w:sz w:val="18"/>
                                <w:szCs w:val="18"/>
                              </w:rPr>
                              <w:t xml:space="preserve">Training period and training approach of the classifier. How many “features” are used in the classifier; how clever is the algorithm... </w:t>
                            </w:r>
                          </w:p>
                        </w:tc>
                      </w:tr>
                      <w:tr w:rsidR="0030001C" w14:paraId="385C7668" w14:textId="77777777" w:rsidTr="0030001C">
                        <w:tc>
                          <w:tcPr>
                            <w:tcW w:w="709" w:type="dxa"/>
                            <w:vMerge w:val="restart"/>
                            <w:tcBorders>
                              <w:top w:val="double" w:sz="4" w:space="0" w:color="auto"/>
                            </w:tcBorders>
                            <w:tcMar>
                              <w:left w:w="0" w:type="dxa"/>
                              <w:right w:w="0" w:type="dxa"/>
                            </w:tcMar>
                            <w:textDirection w:val="btLr"/>
                            <w:vAlign w:val="center"/>
                          </w:tcPr>
                          <w:p w14:paraId="164B11A6" w14:textId="2DA14632" w:rsidR="0030001C" w:rsidRPr="00BF47A7" w:rsidRDefault="0030001C" w:rsidP="008541EE">
                            <w:pPr>
                              <w:spacing w:after="0"/>
                              <w:ind w:left="113" w:right="113"/>
                              <w:jc w:val="center"/>
                              <w:rPr>
                                <w:i/>
                                <w:sz w:val="18"/>
                                <w:szCs w:val="18"/>
                              </w:rPr>
                            </w:pPr>
                            <w:r w:rsidRPr="00BF47A7">
                              <w:rPr>
                                <w:i/>
                                <w:sz w:val="18"/>
                                <w:szCs w:val="18"/>
                              </w:rPr>
                              <w:t>Surface</w:t>
                            </w:r>
                          </w:p>
                        </w:tc>
                        <w:tc>
                          <w:tcPr>
                            <w:tcW w:w="1276" w:type="dxa"/>
                            <w:tcBorders>
                              <w:top w:val="double" w:sz="4" w:space="0" w:color="auto"/>
                            </w:tcBorders>
                            <w:tcMar>
                              <w:top w:w="28" w:type="dxa"/>
                              <w:left w:w="0" w:type="dxa"/>
                              <w:right w:w="0" w:type="dxa"/>
                            </w:tcMar>
                          </w:tcPr>
                          <w:p w14:paraId="4D018BE2" w14:textId="548F3E04" w:rsidR="0030001C" w:rsidRPr="00BF47A7" w:rsidRDefault="0030001C" w:rsidP="00BF47A7">
                            <w:pPr>
                              <w:spacing w:after="0"/>
                              <w:jc w:val="center"/>
                              <w:rPr>
                                <w:b/>
                                <w:sz w:val="18"/>
                                <w:szCs w:val="18"/>
                              </w:rPr>
                            </w:pPr>
                            <w:r w:rsidRPr="00BF47A7">
                              <w:rPr>
                                <w:b/>
                                <w:sz w:val="18"/>
                                <w:szCs w:val="18"/>
                              </w:rPr>
                              <w:t>Profile</w:t>
                            </w:r>
                          </w:p>
                        </w:tc>
                        <w:tc>
                          <w:tcPr>
                            <w:tcW w:w="8099" w:type="dxa"/>
                            <w:tcBorders>
                              <w:top w:val="double" w:sz="4" w:space="0" w:color="auto"/>
                            </w:tcBorders>
                            <w:tcMar>
                              <w:top w:w="28" w:type="dxa"/>
                              <w:left w:w="0" w:type="dxa"/>
                              <w:right w:w="0" w:type="dxa"/>
                            </w:tcMar>
                          </w:tcPr>
                          <w:p w14:paraId="4F60319F" w14:textId="592CFA08" w:rsidR="0030001C" w:rsidRPr="000B14C5" w:rsidRDefault="0030001C" w:rsidP="008E7F89">
                            <w:pPr>
                              <w:spacing w:after="0"/>
                              <w:rPr>
                                <w:sz w:val="18"/>
                                <w:szCs w:val="18"/>
                              </w:rPr>
                            </w:pPr>
                            <w:r>
                              <w:rPr>
                                <w:sz w:val="18"/>
                                <w:szCs w:val="18"/>
                              </w:rPr>
                              <w:t xml:space="preserve">Uniformity between bumps. The same uniformity could be “reversed” and we could have a series of wells to swipe over.  </w:t>
                            </w:r>
                          </w:p>
                        </w:tc>
                      </w:tr>
                      <w:tr w:rsidR="0030001C" w14:paraId="705DC387" w14:textId="77777777" w:rsidTr="0030001C">
                        <w:tc>
                          <w:tcPr>
                            <w:tcW w:w="709" w:type="dxa"/>
                            <w:vMerge/>
                            <w:tcMar>
                              <w:left w:w="0" w:type="dxa"/>
                              <w:right w:w="0" w:type="dxa"/>
                            </w:tcMar>
                            <w:textDirection w:val="btLr"/>
                            <w:vAlign w:val="center"/>
                          </w:tcPr>
                          <w:p w14:paraId="2618163A"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603F0B39" w14:textId="58F0B9E3" w:rsidR="0030001C" w:rsidRPr="00BF47A7" w:rsidRDefault="0030001C" w:rsidP="00BF47A7">
                            <w:pPr>
                              <w:spacing w:after="0"/>
                              <w:jc w:val="center"/>
                              <w:rPr>
                                <w:b/>
                                <w:sz w:val="18"/>
                                <w:szCs w:val="18"/>
                              </w:rPr>
                            </w:pPr>
                            <w:r w:rsidRPr="00BF47A7">
                              <w:rPr>
                                <w:b/>
                                <w:sz w:val="18"/>
                                <w:szCs w:val="18"/>
                              </w:rPr>
                              <w:t>Material</w:t>
                            </w:r>
                          </w:p>
                        </w:tc>
                        <w:tc>
                          <w:tcPr>
                            <w:tcW w:w="8099" w:type="dxa"/>
                            <w:shd w:val="clear" w:color="auto" w:fill="D9D9D9" w:themeFill="background1" w:themeFillShade="D9"/>
                            <w:tcMar>
                              <w:left w:w="0" w:type="dxa"/>
                              <w:right w:w="0" w:type="dxa"/>
                            </w:tcMar>
                          </w:tcPr>
                          <w:p w14:paraId="6D9E638B" w14:textId="54744D26" w:rsidR="0030001C" w:rsidRDefault="0030001C" w:rsidP="008E7F89">
                            <w:pPr>
                              <w:spacing w:after="0"/>
                              <w:rPr>
                                <w:sz w:val="18"/>
                                <w:szCs w:val="18"/>
                              </w:rPr>
                            </w:pPr>
                            <w:r>
                              <w:rPr>
                                <w:sz w:val="18"/>
                                <w:szCs w:val="18"/>
                              </w:rPr>
                              <w:t xml:space="preserve">The surface, and or the bumps, can be of different material, hard, soft, </w:t>
                            </w:r>
                            <w:proofErr w:type="gramStart"/>
                            <w:r>
                              <w:rPr>
                                <w:sz w:val="18"/>
                                <w:szCs w:val="18"/>
                              </w:rPr>
                              <w:t>mixed</w:t>
                            </w:r>
                            <w:proofErr w:type="gramEnd"/>
                            <w:r>
                              <w:rPr>
                                <w:sz w:val="18"/>
                                <w:szCs w:val="18"/>
                              </w:rPr>
                              <w:t>.</w:t>
                            </w:r>
                          </w:p>
                        </w:tc>
                      </w:tr>
                      <w:tr w:rsidR="0030001C" w14:paraId="0D4FEAD1" w14:textId="77777777" w:rsidTr="0030001C">
                        <w:tc>
                          <w:tcPr>
                            <w:tcW w:w="709" w:type="dxa"/>
                            <w:vMerge/>
                            <w:tcMar>
                              <w:left w:w="0" w:type="dxa"/>
                              <w:right w:w="0" w:type="dxa"/>
                            </w:tcMar>
                            <w:textDirection w:val="btLr"/>
                            <w:vAlign w:val="center"/>
                          </w:tcPr>
                          <w:p w14:paraId="3EE86CDA"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3C006541" w14:textId="6D03C616" w:rsidR="0030001C" w:rsidRPr="00BF47A7" w:rsidRDefault="0030001C" w:rsidP="0099489D">
                            <w:pPr>
                              <w:spacing w:after="0"/>
                              <w:jc w:val="center"/>
                              <w:rPr>
                                <w:b/>
                                <w:sz w:val="18"/>
                                <w:szCs w:val="18"/>
                              </w:rPr>
                            </w:pPr>
                            <w:r>
                              <w:rPr>
                                <w:b/>
                                <w:sz w:val="18"/>
                                <w:szCs w:val="18"/>
                              </w:rPr>
                              <w:t>Bump</w:t>
                            </w:r>
                            <w:r>
                              <w:rPr>
                                <w:b/>
                                <w:sz w:val="18"/>
                                <w:szCs w:val="18"/>
                              </w:rPr>
                              <w:br/>
                            </w:r>
                            <w:r w:rsidRPr="00BF47A7">
                              <w:rPr>
                                <w:b/>
                                <w:sz w:val="18"/>
                                <w:szCs w:val="18"/>
                              </w:rPr>
                              <w:t>dimension</w:t>
                            </w:r>
                          </w:p>
                        </w:tc>
                        <w:tc>
                          <w:tcPr>
                            <w:tcW w:w="8099" w:type="dxa"/>
                            <w:shd w:val="clear" w:color="auto" w:fill="auto"/>
                            <w:tcMar>
                              <w:left w:w="0" w:type="dxa"/>
                              <w:right w:w="0" w:type="dxa"/>
                            </w:tcMar>
                          </w:tcPr>
                          <w:p w14:paraId="76393FC2" w14:textId="6871BFD9" w:rsidR="0030001C" w:rsidRPr="000B14C5" w:rsidRDefault="0030001C" w:rsidP="008E7F89">
                            <w:pPr>
                              <w:spacing w:after="0"/>
                              <w:rPr>
                                <w:sz w:val="18"/>
                                <w:szCs w:val="18"/>
                              </w:rPr>
                            </w:pPr>
                            <w:r>
                              <w:rPr>
                                <w:sz w:val="18"/>
                                <w:szCs w:val="18"/>
                              </w:rPr>
                              <w:t>Unknown number of bump combinations for height, width, length (smaller than finger width), ...</w:t>
                            </w:r>
                          </w:p>
                        </w:tc>
                      </w:tr>
                      <w:tr w:rsidR="0030001C" w14:paraId="6E3F5C3F" w14:textId="77777777" w:rsidTr="0030001C">
                        <w:tc>
                          <w:tcPr>
                            <w:tcW w:w="709" w:type="dxa"/>
                            <w:vMerge/>
                            <w:tcMar>
                              <w:left w:w="0" w:type="dxa"/>
                              <w:right w:w="0" w:type="dxa"/>
                            </w:tcMar>
                            <w:textDirection w:val="btLr"/>
                            <w:vAlign w:val="center"/>
                          </w:tcPr>
                          <w:p w14:paraId="4D0142C5"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5568BB1F" w14:textId="351841FD" w:rsidR="0030001C" w:rsidRPr="00BF47A7" w:rsidRDefault="0030001C" w:rsidP="00BF47A7">
                            <w:pPr>
                              <w:spacing w:after="0"/>
                              <w:jc w:val="center"/>
                              <w:rPr>
                                <w:b/>
                                <w:sz w:val="18"/>
                                <w:szCs w:val="18"/>
                              </w:rPr>
                            </w:pPr>
                            <w:r>
                              <w:rPr>
                                <w:b/>
                                <w:sz w:val="18"/>
                                <w:szCs w:val="18"/>
                              </w:rPr>
                              <w:t>Bump</w:t>
                            </w:r>
                            <w:r>
                              <w:rPr>
                                <w:b/>
                                <w:sz w:val="18"/>
                                <w:szCs w:val="18"/>
                              </w:rPr>
                              <w:br/>
                            </w:r>
                            <w:r w:rsidRPr="00BF47A7">
                              <w:rPr>
                                <w:b/>
                                <w:sz w:val="18"/>
                                <w:szCs w:val="18"/>
                              </w:rPr>
                              <w:t>density</w:t>
                            </w:r>
                          </w:p>
                        </w:tc>
                        <w:tc>
                          <w:tcPr>
                            <w:tcW w:w="8099" w:type="dxa"/>
                            <w:shd w:val="clear" w:color="auto" w:fill="D9D9D9" w:themeFill="background1" w:themeFillShade="D9"/>
                            <w:tcMar>
                              <w:left w:w="0" w:type="dxa"/>
                              <w:right w:w="0" w:type="dxa"/>
                            </w:tcMar>
                          </w:tcPr>
                          <w:p w14:paraId="2DDF6556" w14:textId="5ACA32EF" w:rsidR="0030001C" w:rsidRPr="000B14C5" w:rsidRDefault="0030001C" w:rsidP="008E7F89">
                            <w:pPr>
                              <w:spacing w:after="0"/>
                              <w:rPr>
                                <w:sz w:val="18"/>
                                <w:szCs w:val="18"/>
                              </w:rPr>
                            </w:pPr>
                            <w:r>
                              <w:rPr>
                                <w:sz w:val="18"/>
                                <w:szCs w:val="18"/>
                              </w:rPr>
                              <w:t xml:space="preserve">Bumps on the surface could be densely or sparsely packed together. </w:t>
                            </w:r>
                          </w:p>
                        </w:tc>
                      </w:tr>
                      <w:tr w:rsidR="0030001C" w14:paraId="25B5E08D" w14:textId="77777777" w:rsidTr="0030001C">
                        <w:tc>
                          <w:tcPr>
                            <w:tcW w:w="709" w:type="dxa"/>
                            <w:vMerge/>
                            <w:tcMar>
                              <w:left w:w="0" w:type="dxa"/>
                              <w:right w:w="0" w:type="dxa"/>
                            </w:tcMar>
                            <w:textDirection w:val="btLr"/>
                            <w:vAlign w:val="center"/>
                          </w:tcPr>
                          <w:p w14:paraId="639150A0"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309A2CC9" w14:textId="2DC7DAEC" w:rsidR="0030001C" w:rsidRPr="00BF47A7" w:rsidRDefault="0030001C" w:rsidP="0099489D">
                            <w:pPr>
                              <w:spacing w:after="0"/>
                              <w:jc w:val="center"/>
                              <w:rPr>
                                <w:b/>
                                <w:sz w:val="18"/>
                                <w:szCs w:val="18"/>
                              </w:rPr>
                            </w:pPr>
                            <w:r w:rsidRPr="00BF47A7">
                              <w:rPr>
                                <w:b/>
                                <w:sz w:val="18"/>
                                <w:szCs w:val="18"/>
                              </w:rPr>
                              <w:t xml:space="preserve">Bump </w:t>
                            </w:r>
                            <w:r>
                              <w:rPr>
                                <w:b/>
                                <w:sz w:val="18"/>
                                <w:szCs w:val="18"/>
                              </w:rPr>
                              <w:t>shape</w:t>
                            </w:r>
                          </w:p>
                        </w:tc>
                        <w:tc>
                          <w:tcPr>
                            <w:tcW w:w="8099" w:type="dxa"/>
                            <w:shd w:val="clear" w:color="auto" w:fill="auto"/>
                            <w:tcMar>
                              <w:left w:w="0" w:type="dxa"/>
                              <w:right w:w="0" w:type="dxa"/>
                            </w:tcMar>
                          </w:tcPr>
                          <w:p w14:paraId="25B4D757" w14:textId="7FE27401" w:rsidR="0030001C" w:rsidRDefault="0030001C" w:rsidP="008E7F89">
                            <w:pPr>
                              <w:spacing w:after="0"/>
                              <w:rPr>
                                <w:sz w:val="18"/>
                                <w:szCs w:val="18"/>
                              </w:rPr>
                            </w:pPr>
                            <w:r>
                              <w:rPr>
                                <w:sz w:val="18"/>
                                <w:szCs w:val="18"/>
                              </w:rPr>
                              <w:t>Bumps can be sharp, flat, wide, round...</w:t>
                            </w:r>
                          </w:p>
                        </w:tc>
                      </w:tr>
                      <w:tr w:rsidR="0030001C" w14:paraId="6690C71B" w14:textId="77777777" w:rsidTr="0030001C">
                        <w:tc>
                          <w:tcPr>
                            <w:tcW w:w="709" w:type="dxa"/>
                            <w:vMerge/>
                            <w:tcMar>
                              <w:left w:w="0" w:type="dxa"/>
                              <w:right w:w="0" w:type="dxa"/>
                            </w:tcMar>
                            <w:textDirection w:val="btLr"/>
                            <w:vAlign w:val="center"/>
                          </w:tcPr>
                          <w:p w14:paraId="18565B01"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727842FB" w14:textId="58CF0096" w:rsidR="0030001C" w:rsidRPr="00BF47A7" w:rsidRDefault="0030001C" w:rsidP="00BF47A7">
                            <w:pPr>
                              <w:spacing w:after="0"/>
                              <w:jc w:val="center"/>
                              <w:rPr>
                                <w:b/>
                                <w:sz w:val="18"/>
                                <w:szCs w:val="18"/>
                              </w:rPr>
                            </w:pPr>
                            <w:r w:rsidRPr="00BF47A7">
                              <w:rPr>
                                <w:b/>
                                <w:sz w:val="18"/>
                                <w:szCs w:val="18"/>
                              </w:rPr>
                              <w:t>Curvature</w:t>
                            </w:r>
                          </w:p>
                        </w:tc>
                        <w:tc>
                          <w:tcPr>
                            <w:tcW w:w="8099" w:type="dxa"/>
                            <w:shd w:val="clear" w:color="auto" w:fill="D9D9D9" w:themeFill="background1" w:themeFillShade="D9"/>
                            <w:tcMar>
                              <w:left w:w="0" w:type="dxa"/>
                              <w:right w:w="0" w:type="dxa"/>
                            </w:tcMar>
                          </w:tcPr>
                          <w:p w14:paraId="0AAE94D8" w14:textId="6980C434" w:rsidR="0030001C" w:rsidRPr="000B14C5" w:rsidRDefault="0030001C" w:rsidP="008E7F89">
                            <w:pPr>
                              <w:spacing w:after="0"/>
                              <w:rPr>
                                <w:sz w:val="18"/>
                                <w:szCs w:val="18"/>
                              </w:rPr>
                            </w:pPr>
                            <w:r>
                              <w:rPr>
                                <w:sz w:val="18"/>
                                <w:szCs w:val="18"/>
                              </w:rPr>
                              <w:t>The surface could be flat or curved (convex or concave</w:t>
                            </w:r>
                            <w:proofErr w:type="gramStart"/>
                            <w:r>
                              <w:rPr>
                                <w:sz w:val="18"/>
                                <w:szCs w:val="18"/>
                              </w:rPr>
                              <w:t>, ...</w:t>
                            </w:r>
                            <w:proofErr w:type="gramEnd"/>
                            <w:r>
                              <w:rPr>
                                <w:sz w:val="18"/>
                                <w:szCs w:val="18"/>
                              </w:rPr>
                              <w:t>) this may influence the vibration pattern</w:t>
                            </w:r>
                          </w:p>
                        </w:tc>
                      </w:tr>
                      <w:tr w:rsidR="0030001C" w14:paraId="4CB2DE32" w14:textId="77777777" w:rsidTr="0030001C">
                        <w:tc>
                          <w:tcPr>
                            <w:tcW w:w="709" w:type="dxa"/>
                            <w:vMerge/>
                            <w:tcBorders>
                              <w:bottom w:val="double" w:sz="4" w:space="0" w:color="auto"/>
                            </w:tcBorders>
                            <w:tcMar>
                              <w:left w:w="0" w:type="dxa"/>
                              <w:right w:w="0" w:type="dxa"/>
                            </w:tcMar>
                            <w:textDirection w:val="btLr"/>
                            <w:vAlign w:val="center"/>
                          </w:tcPr>
                          <w:p w14:paraId="211B7837" w14:textId="77777777" w:rsidR="0030001C" w:rsidRPr="00BF47A7" w:rsidRDefault="0030001C" w:rsidP="008541EE">
                            <w:pPr>
                              <w:spacing w:after="0"/>
                              <w:ind w:left="113" w:right="113"/>
                              <w:jc w:val="center"/>
                              <w:rPr>
                                <w:i/>
                                <w:sz w:val="18"/>
                                <w:szCs w:val="18"/>
                              </w:rPr>
                            </w:pPr>
                          </w:p>
                        </w:tc>
                        <w:tc>
                          <w:tcPr>
                            <w:tcW w:w="1276" w:type="dxa"/>
                            <w:tcBorders>
                              <w:bottom w:val="double" w:sz="4" w:space="0" w:color="auto"/>
                            </w:tcBorders>
                            <w:shd w:val="clear" w:color="auto" w:fill="auto"/>
                            <w:tcMar>
                              <w:left w:w="0" w:type="dxa"/>
                              <w:bottom w:w="28" w:type="dxa"/>
                              <w:right w:w="0" w:type="dxa"/>
                            </w:tcMar>
                          </w:tcPr>
                          <w:p w14:paraId="35DF936C" w14:textId="0502FDDB" w:rsidR="0030001C" w:rsidRPr="00BF47A7" w:rsidRDefault="0030001C" w:rsidP="00BF47A7">
                            <w:pPr>
                              <w:spacing w:after="0"/>
                              <w:jc w:val="center"/>
                              <w:rPr>
                                <w:b/>
                                <w:sz w:val="18"/>
                                <w:szCs w:val="18"/>
                              </w:rPr>
                            </w:pPr>
                            <w:r w:rsidRPr="00BF47A7">
                              <w:rPr>
                                <w:b/>
                                <w:sz w:val="18"/>
                                <w:szCs w:val="18"/>
                              </w:rPr>
                              <w:t>Stability</w:t>
                            </w:r>
                          </w:p>
                        </w:tc>
                        <w:tc>
                          <w:tcPr>
                            <w:tcW w:w="8099" w:type="dxa"/>
                            <w:tcBorders>
                              <w:bottom w:val="double" w:sz="4" w:space="0" w:color="auto"/>
                            </w:tcBorders>
                            <w:shd w:val="clear" w:color="auto" w:fill="auto"/>
                            <w:tcMar>
                              <w:left w:w="0" w:type="dxa"/>
                              <w:bottom w:w="28" w:type="dxa"/>
                              <w:right w:w="0" w:type="dxa"/>
                            </w:tcMar>
                          </w:tcPr>
                          <w:p w14:paraId="5D276DF9" w14:textId="5ED17E4B" w:rsidR="0030001C" w:rsidRDefault="0030001C" w:rsidP="008E7F89">
                            <w:pPr>
                              <w:spacing w:after="0"/>
                              <w:rPr>
                                <w:sz w:val="18"/>
                                <w:szCs w:val="18"/>
                              </w:rPr>
                            </w:pPr>
                            <w:r>
                              <w:rPr>
                                <w:sz w:val="18"/>
                                <w:szCs w:val="18"/>
                              </w:rPr>
                              <w:t>The surface could be stable or unstable (or somewhere between) and it may be moved when swiped across, accordingly these movements ought to influence the resulting acceleration pattern.</w:t>
                            </w:r>
                          </w:p>
                        </w:tc>
                      </w:tr>
                      <w:tr w:rsidR="0030001C" w14:paraId="0D956844" w14:textId="77777777" w:rsidTr="0030001C">
                        <w:tc>
                          <w:tcPr>
                            <w:tcW w:w="709" w:type="dxa"/>
                            <w:vMerge w:val="restart"/>
                            <w:tcBorders>
                              <w:top w:val="double" w:sz="4" w:space="0" w:color="auto"/>
                            </w:tcBorders>
                            <w:tcMar>
                              <w:left w:w="0" w:type="dxa"/>
                              <w:right w:w="0" w:type="dxa"/>
                            </w:tcMar>
                            <w:textDirection w:val="btLr"/>
                            <w:vAlign w:val="center"/>
                          </w:tcPr>
                          <w:p w14:paraId="35C83AEF" w14:textId="22009F59" w:rsidR="0030001C" w:rsidRPr="00BF47A7" w:rsidRDefault="0030001C" w:rsidP="008541EE">
                            <w:pPr>
                              <w:spacing w:after="0"/>
                              <w:ind w:left="113" w:right="113"/>
                              <w:jc w:val="center"/>
                              <w:rPr>
                                <w:i/>
                                <w:sz w:val="18"/>
                                <w:szCs w:val="18"/>
                              </w:rPr>
                            </w:pPr>
                            <w:r w:rsidRPr="00BF47A7">
                              <w:rPr>
                                <w:i/>
                                <w:sz w:val="18"/>
                                <w:szCs w:val="18"/>
                              </w:rPr>
                              <w:t>User-determined</w:t>
                            </w:r>
                          </w:p>
                        </w:tc>
                        <w:tc>
                          <w:tcPr>
                            <w:tcW w:w="1276" w:type="dxa"/>
                            <w:tcBorders>
                              <w:top w:val="double" w:sz="4" w:space="0" w:color="auto"/>
                            </w:tcBorders>
                            <w:shd w:val="clear" w:color="auto" w:fill="D9D9D9" w:themeFill="background1" w:themeFillShade="D9"/>
                            <w:tcMar>
                              <w:top w:w="28" w:type="dxa"/>
                              <w:left w:w="0" w:type="dxa"/>
                              <w:right w:w="0" w:type="dxa"/>
                            </w:tcMar>
                          </w:tcPr>
                          <w:p w14:paraId="099E4805" w14:textId="3579BD87" w:rsidR="0030001C" w:rsidRPr="00BF47A7" w:rsidRDefault="0030001C" w:rsidP="00BF47A7">
                            <w:pPr>
                              <w:spacing w:after="0"/>
                              <w:jc w:val="center"/>
                              <w:rPr>
                                <w:b/>
                                <w:sz w:val="18"/>
                                <w:szCs w:val="18"/>
                              </w:rPr>
                            </w:pPr>
                            <w:r>
                              <w:rPr>
                                <w:b/>
                                <w:sz w:val="18"/>
                                <w:szCs w:val="18"/>
                              </w:rPr>
                              <w:t>Swipe</w:t>
                            </w:r>
                            <w:r>
                              <w:rPr>
                                <w:b/>
                                <w:sz w:val="18"/>
                                <w:szCs w:val="18"/>
                              </w:rPr>
                              <w:br/>
                            </w:r>
                            <w:r w:rsidRPr="00BF47A7">
                              <w:rPr>
                                <w:b/>
                                <w:sz w:val="18"/>
                                <w:szCs w:val="18"/>
                              </w:rPr>
                              <w:t>length</w:t>
                            </w:r>
                          </w:p>
                        </w:tc>
                        <w:tc>
                          <w:tcPr>
                            <w:tcW w:w="8099" w:type="dxa"/>
                            <w:tcBorders>
                              <w:top w:val="double" w:sz="4" w:space="0" w:color="auto"/>
                            </w:tcBorders>
                            <w:shd w:val="clear" w:color="auto" w:fill="D9D9D9" w:themeFill="background1" w:themeFillShade="D9"/>
                            <w:tcMar>
                              <w:top w:w="28" w:type="dxa"/>
                              <w:left w:w="0" w:type="dxa"/>
                              <w:right w:w="0" w:type="dxa"/>
                            </w:tcMar>
                          </w:tcPr>
                          <w:p w14:paraId="183D954D" w14:textId="11DBA207" w:rsidR="0030001C" w:rsidRPr="000B14C5" w:rsidRDefault="0030001C" w:rsidP="002137F5">
                            <w:pPr>
                              <w:spacing w:after="0"/>
                              <w:rPr>
                                <w:sz w:val="18"/>
                                <w:szCs w:val="18"/>
                              </w:rPr>
                            </w:pPr>
                            <w:r>
                              <w:rPr>
                                <w:sz w:val="18"/>
                                <w:szCs w:val="18"/>
                              </w:rPr>
                              <w:t xml:space="preserve">A swipe that starts close to the bump (or the first bump on a multi-bump stripe) may yield a different swipe pattern than a swipe that starts further away from the bump. Likewise, the distance swept after the last bump may influence the swipe pattern. </w:t>
                            </w:r>
                          </w:p>
                        </w:tc>
                      </w:tr>
                      <w:tr w:rsidR="0030001C" w14:paraId="140AFAF3" w14:textId="77777777" w:rsidTr="0030001C">
                        <w:tc>
                          <w:tcPr>
                            <w:tcW w:w="709" w:type="dxa"/>
                            <w:vMerge/>
                            <w:tcMar>
                              <w:left w:w="0" w:type="dxa"/>
                              <w:right w:w="0" w:type="dxa"/>
                            </w:tcMar>
                            <w:textDirection w:val="btLr"/>
                            <w:vAlign w:val="center"/>
                          </w:tcPr>
                          <w:p w14:paraId="0726224C"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0B30E717" w14:textId="5545B42D" w:rsidR="0030001C" w:rsidRPr="00BF47A7" w:rsidRDefault="0030001C" w:rsidP="00457075">
                            <w:pPr>
                              <w:spacing w:after="0"/>
                              <w:jc w:val="center"/>
                              <w:rPr>
                                <w:b/>
                                <w:sz w:val="18"/>
                                <w:szCs w:val="18"/>
                              </w:rPr>
                            </w:pPr>
                            <w:r>
                              <w:rPr>
                                <w:b/>
                                <w:sz w:val="18"/>
                                <w:szCs w:val="18"/>
                              </w:rPr>
                              <w:t>Swipe</w:t>
                            </w:r>
                            <w:r>
                              <w:rPr>
                                <w:b/>
                                <w:sz w:val="18"/>
                                <w:szCs w:val="18"/>
                              </w:rPr>
                              <w:br/>
                              <w:t>object</w:t>
                            </w:r>
                          </w:p>
                        </w:tc>
                        <w:tc>
                          <w:tcPr>
                            <w:tcW w:w="8099" w:type="dxa"/>
                            <w:shd w:val="clear" w:color="auto" w:fill="auto"/>
                            <w:tcMar>
                              <w:left w:w="0" w:type="dxa"/>
                              <w:right w:w="0" w:type="dxa"/>
                            </w:tcMar>
                          </w:tcPr>
                          <w:p w14:paraId="6E1E1B52" w14:textId="413F0A44" w:rsidR="0030001C" w:rsidRDefault="0030001C" w:rsidP="007C384D">
                            <w:pPr>
                              <w:spacing w:after="0"/>
                              <w:rPr>
                                <w:sz w:val="18"/>
                                <w:szCs w:val="18"/>
                              </w:rPr>
                            </w:pPr>
                            <w:r>
                              <w:rPr>
                                <w:sz w:val="18"/>
                                <w:szCs w:val="18"/>
                              </w:rPr>
                              <w:t xml:space="preserve">A user can swipe with a finger or any other object, e.g., the tip of a pen or a corner of a credit card. Properties such as size, flexibility, sharpness, and the material of the swipe object may influence the swipe pattern. </w:t>
                            </w:r>
                          </w:p>
                        </w:tc>
                      </w:tr>
                      <w:tr w:rsidR="0030001C" w14:paraId="25DDFD20" w14:textId="77777777" w:rsidTr="0030001C">
                        <w:tc>
                          <w:tcPr>
                            <w:tcW w:w="709" w:type="dxa"/>
                            <w:vMerge/>
                            <w:tcMar>
                              <w:left w:w="0" w:type="dxa"/>
                              <w:right w:w="0" w:type="dxa"/>
                            </w:tcMar>
                            <w:textDirection w:val="btLr"/>
                            <w:vAlign w:val="center"/>
                          </w:tcPr>
                          <w:p w14:paraId="285669E4"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332A7559" w14:textId="6C1871B1" w:rsidR="0030001C" w:rsidRPr="00BF47A7" w:rsidRDefault="0030001C" w:rsidP="00BF47A7">
                            <w:pPr>
                              <w:spacing w:after="0"/>
                              <w:jc w:val="center"/>
                              <w:rPr>
                                <w:b/>
                                <w:sz w:val="18"/>
                                <w:szCs w:val="18"/>
                              </w:rPr>
                            </w:pPr>
                            <w:r>
                              <w:rPr>
                                <w:b/>
                                <w:sz w:val="18"/>
                                <w:szCs w:val="18"/>
                              </w:rPr>
                              <w:t>Swipe</w:t>
                            </w:r>
                            <w:r>
                              <w:rPr>
                                <w:b/>
                                <w:sz w:val="18"/>
                                <w:szCs w:val="18"/>
                              </w:rPr>
                              <w:br/>
                            </w:r>
                            <w:r w:rsidRPr="00BF47A7">
                              <w:rPr>
                                <w:b/>
                                <w:sz w:val="18"/>
                                <w:szCs w:val="18"/>
                              </w:rPr>
                              <w:t>pressure</w:t>
                            </w:r>
                          </w:p>
                        </w:tc>
                        <w:tc>
                          <w:tcPr>
                            <w:tcW w:w="8099" w:type="dxa"/>
                            <w:shd w:val="clear" w:color="auto" w:fill="D9D9D9" w:themeFill="background1" w:themeFillShade="D9"/>
                            <w:tcMar>
                              <w:left w:w="0" w:type="dxa"/>
                              <w:right w:w="0" w:type="dxa"/>
                            </w:tcMar>
                          </w:tcPr>
                          <w:p w14:paraId="7EE4AD6C" w14:textId="7AAB3A52" w:rsidR="0030001C" w:rsidRPr="000B14C5" w:rsidRDefault="0030001C" w:rsidP="00471396">
                            <w:pPr>
                              <w:spacing w:after="0"/>
                              <w:rPr>
                                <w:sz w:val="18"/>
                                <w:szCs w:val="18"/>
                              </w:rPr>
                            </w:pPr>
                            <w:r>
                              <w:rPr>
                                <w:sz w:val="18"/>
                                <w:szCs w:val="18"/>
                              </w:rPr>
                              <w:t xml:space="preserve">A user can regulate the pressure applied to the swipe surface. The pressure can be constant throughout a swipe; the pressure can vary during a swipe. </w:t>
                            </w:r>
                          </w:p>
                        </w:tc>
                      </w:tr>
                      <w:tr w:rsidR="0030001C" w14:paraId="70A5EE08" w14:textId="77777777" w:rsidTr="0030001C">
                        <w:tc>
                          <w:tcPr>
                            <w:tcW w:w="709" w:type="dxa"/>
                            <w:vMerge/>
                            <w:tcMar>
                              <w:left w:w="0" w:type="dxa"/>
                              <w:right w:w="0" w:type="dxa"/>
                            </w:tcMar>
                            <w:textDirection w:val="btLr"/>
                            <w:vAlign w:val="center"/>
                          </w:tcPr>
                          <w:p w14:paraId="406A823F"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567A256B" w14:textId="27AD2ED6" w:rsidR="0030001C" w:rsidRPr="00BF47A7" w:rsidRDefault="0030001C" w:rsidP="00A27F69">
                            <w:pPr>
                              <w:spacing w:after="0"/>
                              <w:jc w:val="center"/>
                              <w:rPr>
                                <w:b/>
                                <w:sz w:val="18"/>
                                <w:szCs w:val="18"/>
                              </w:rPr>
                            </w:pPr>
                            <w:r>
                              <w:rPr>
                                <w:b/>
                                <w:sz w:val="18"/>
                                <w:szCs w:val="18"/>
                              </w:rPr>
                              <w:t>Swipe</w:t>
                            </w:r>
                            <w:r>
                              <w:rPr>
                                <w:b/>
                                <w:sz w:val="18"/>
                                <w:szCs w:val="18"/>
                              </w:rPr>
                              <w:br/>
                            </w:r>
                            <w:r w:rsidRPr="00BF47A7">
                              <w:rPr>
                                <w:b/>
                                <w:sz w:val="18"/>
                                <w:szCs w:val="18"/>
                              </w:rPr>
                              <w:t>direction</w:t>
                            </w:r>
                          </w:p>
                        </w:tc>
                        <w:tc>
                          <w:tcPr>
                            <w:tcW w:w="8099" w:type="dxa"/>
                            <w:shd w:val="clear" w:color="auto" w:fill="auto"/>
                            <w:tcMar>
                              <w:left w:w="0" w:type="dxa"/>
                              <w:right w:w="0" w:type="dxa"/>
                            </w:tcMar>
                          </w:tcPr>
                          <w:p w14:paraId="26FA6FF6" w14:textId="29861DAD" w:rsidR="0030001C" w:rsidRPr="000B14C5" w:rsidRDefault="0030001C" w:rsidP="008E7F89">
                            <w:pPr>
                              <w:spacing w:after="0"/>
                              <w:rPr>
                                <w:sz w:val="18"/>
                                <w:szCs w:val="18"/>
                              </w:rPr>
                            </w:pPr>
                            <w:r>
                              <w:rPr>
                                <w:sz w:val="18"/>
                                <w:szCs w:val="18"/>
                              </w:rPr>
                              <w:t>A user can swipe across a bump along the horizontal direction (left-to-right, right-to-left) or along the vertical direction (up-to-down, down-to-up). Diagonal. On a larger surface with a “shape” the direction/motion might be circular, or even swiping along the sides of a square (combination/sequence of “swipes”, rapidly after one another</w:t>
                            </w:r>
                          </w:p>
                        </w:tc>
                      </w:tr>
                      <w:tr w:rsidR="0030001C" w14:paraId="2BFEAFA8" w14:textId="77777777" w:rsidTr="0030001C">
                        <w:tc>
                          <w:tcPr>
                            <w:tcW w:w="709" w:type="dxa"/>
                            <w:vMerge/>
                            <w:tcMar>
                              <w:left w:w="0" w:type="dxa"/>
                              <w:right w:w="0" w:type="dxa"/>
                            </w:tcMar>
                            <w:textDirection w:val="btLr"/>
                            <w:vAlign w:val="center"/>
                          </w:tcPr>
                          <w:p w14:paraId="75505FCF" w14:textId="77777777" w:rsidR="0030001C" w:rsidRPr="00BF47A7" w:rsidRDefault="0030001C" w:rsidP="008541EE">
                            <w:pPr>
                              <w:spacing w:after="0"/>
                              <w:ind w:left="113" w:right="113"/>
                              <w:jc w:val="center"/>
                              <w:rPr>
                                <w:i/>
                                <w:sz w:val="18"/>
                                <w:szCs w:val="18"/>
                              </w:rPr>
                            </w:pPr>
                          </w:p>
                        </w:tc>
                        <w:tc>
                          <w:tcPr>
                            <w:tcW w:w="1276" w:type="dxa"/>
                            <w:shd w:val="clear" w:color="auto" w:fill="D9D9D9" w:themeFill="background1" w:themeFillShade="D9"/>
                            <w:tcMar>
                              <w:left w:w="0" w:type="dxa"/>
                              <w:right w:w="0" w:type="dxa"/>
                            </w:tcMar>
                          </w:tcPr>
                          <w:p w14:paraId="4F03CA23" w14:textId="1990BB46" w:rsidR="0030001C" w:rsidRPr="00BF47A7" w:rsidRDefault="0030001C" w:rsidP="00BF47A7">
                            <w:pPr>
                              <w:spacing w:after="0"/>
                              <w:jc w:val="center"/>
                              <w:rPr>
                                <w:b/>
                                <w:sz w:val="18"/>
                                <w:szCs w:val="18"/>
                              </w:rPr>
                            </w:pPr>
                            <w:r>
                              <w:rPr>
                                <w:b/>
                                <w:sz w:val="18"/>
                                <w:szCs w:val="18"/>
                              </w:rPr>
                              <w:t>Swipe</w:t>
                            </w:r>
                            <w:r>
                              <w:rPr>
                                <w:b/>
                                <w:sz w:val="18"/>
                                <w:szCs w:val="18"/>
                              </w:rPr>
                              <w:br/>
                            </w:r>
                            <w:r w:rsidRPr="00BF47A7">
                              <w:rPr>
                                <w:b/>
                                <w:sz w:val="18"/>
                                <w:szCs w:val="18"/>
                              </w:rPr>
                              <w:t>speed</w:t>
                            </w:r>
                          </w:p>
                        </w:tc>
                        <w:tc>
                          <w:tcPr>
                            <w:tcW w:w="8099" w:type="dxa"/>
                            <w:shd w:val="clear" w:color="auto" w:fill="D9D9D9" w:themeFill="background1" w:themeFillShade="D9"/>
                            <w:tcMar>
                              <w:left w:w="0" w:type="dxa"/>
                              <w:right w:w="0" w:type="dxa"/>
                            </w:tcMar>
                          </w:tcPr>
                          <w:p w14:paraId="5F6E7801" w14:textId="79441DB4" w:rsidR="0030001C" w:rsidRPr="000B14C5" w:rsidRDefault="0030001C" w:rsidP="00B7643D">
                            <w:pPr>
                              <w:spacing w:after="0"/>
                              <w:rPr>
                                <w:sz w:val="18"/>
                                <w:szCs w:val="18"/>
                              </w:rPr>
                            </w:pPr>
                            <w:r>
                              <w:rPr>
                                <w:sz w:val="18"/>
                                <w:szCs w:val="18"/>
                              </w:rPr>
                              <w:t>A user can regulate the speed while swiping. The speed can be constant throughout a swipe. The speed can vary during a swipe.</w:t>
                            </w:r>
                          </w:p>
                        </w:tc>
                      </w:tr>
                      <w:tr w:rsidR="0030001C" w14:paraId="0E65E99C" w14:textId="77777777" w:rsidTr="0030001C">
                        <w:tc>
                          <w:tcPr>
                            <w:tcW w:w="709" w:type="dxa"/>
                            <w:vMerge/>
                            <w:tcMar>
                              <w:left w:w="0" w:type="dxa"/>
                              <w:right w:w="0" w:type="dxa"/>
                            </w:tcMar>
                            <w:textDirection w:val="btLr"/>
                            <w:vAlign w:val="center"/>
                          </w:tcPr>
                          <w:p w14:paraId="7E944412" w14:textId="77777777" w:rsidR="0030001C" w:rsidRPr="00BF47A7" w:rsidRDefault="0030001C" w:rsidP="008541EE">
                            <w:pPr>
                              <w:spacing w:after="0"/>
                              <w:ind w:left="113" w:right="113"/>
                              <w:jc w:val="center"/>
                              <w:rPr>
                                <w:i/>
                                <w:sz w:val="18"/>
                                <w:szCs w:val="18"/>
                              </w:rPr>
                            </w:pPr>
                          </w:p>
                        </w:tc>
                        <w:tc>
                          <w:tcPr>
                            <w:tcW w:w="1276" w:type="dxa"/>
                            <w:shd w:val="clear" w:color="auto" w:fill="auto"/>
                            <w:tcMar>
                              <w:left w:w="0" w:type="dxa"/>
                              <w:right w:w="0" w:type="dxa"/>
                            </w:tcMar>
                          </w:tcPr>
                          <w:p w14:paraId="19045942" w14:textId="0005216D" w:rsidR="0030001C" w:rsidRPr="00BF47A7" w:rsidRDefault="0030001C" w:rsidP="00BF47A7">
                            <w:pPr>
                              <w:spacing w:after="0"/>
                              <w:jc w:val="center"/>
                              <w:rPr>
                                <w:b/>
                                <w:sz w:val="18"/>
                                <w:szCs w:val="18"/>
                              </w:rPr>
                            </w:pPr>
                            <w:r>
                              <w:rPr>
                                <w:b/>
                                <w:sz w:val="18"/>
                                <w:szCs w:val="18"/>
                              </w:rPr>
                              <w:t>Swipe</w:t>
                            </w:r>
                            <w:r>
                              <w:rPr>
                                <w:b/>
                                <w:sz w:val="18"/>
                                <w:szCs w:val="18"/>
                              </w:rPr>
                              <w:br/>
                            </w:r>
                            <w:r w:rsidRPr="00BF47A7">
                              <w:rPr>
                                <w:b/>
                                <w:sz w:val="18"/>
                                <w:szCs w:val="18"/>
                              </w:rPr>
                              <w:t>angle</w:t>
                            </w:r>
                          </w:p>
                        </w:tc>
                        <w:tc>
                          <w:tcPr>
                            <w:tcW w:w="8099" w:type="dxa"/>
                            <w:shd w:val="clear" w:color="auto" w:fill="auto"/>
                            <w:tcMar>
                              <w:left w:w="0" w:type="dxa"/>
                              <w:right w:w="0" w:type="dxa"/>
                            </w:tcMar>
                          </w:tcPr>
                          <w:p w14:paraId="56E0F00C" w14:textId="75DF65CA" w:rsidR="0030001C" w:rsidRDefault="0030001C" w:rsidP="005D053F">
                            <w:pPr>
                              <w:spacing w:after="0"/>
                              <w:rPr>
                                <w:sz w:val="18"/>
                                <w:szCs w:val="18"/>
                              </w:rPr>
                            </w:pPr>
                            <w:r>
                              <w:rPr>
                                <w:sz w:val="18"/>
                                <w:szCs w:val="18"/>
                              </w:rPr>
                              <w:t>A user can swipe with different finger postures or swipe while holding the swipe object at any angle to the stripe. A user can have the finger/object in an upright position (i.e., close to a 90° angle to the stripe) or in a more horizontal position (i.e., close to a 0° angle to the stripe) while swiping.</w:t>
                            </w:r>
                          </w:p>
                        </w:tc>
                      </w:tr>
                      <w:tr w:rsidR="0030001C" w14:paraId="7E5FFC99" w14:textId="77777777" w:rsidTr="0030001C">
                        <w:tc>
                          <w:tcPr>
                            <w:tcW w:w="709" w:type="dxa"/>
                            <w:vMerge/>
                            <w:tcBorders>
                              <w:bottom w:val="double" w:sz="4" w:space="0" w:color="auto"/>
                            </w:tcBorders>
                            <w:tcMar>
                              <w:left w:w="0" w:type="dxa"/>
                              <w:right w:w="0" w:type="dxa"/>
                            </w:tcMar>
                            <w:textDirection w:val="btLr"/>
                            <w:vAlign w:val="center"/>
                          </w:tcPr>
                          <w:p w14:paraId="53134BD3" w14:textId="77777777" w:rsidR="0030001C" w:rsidRPr="00BF47A7" w:rsidRDefault="0030001C" w:rsidP="008541EE">
                            <w:pPr>
                              <w:spacing w:after="0"/>
                              <w:ind w:left="113" w:right="113"/>
                              <w:jc w:val="center"/>
                              <w:rPr>
                                <w:i/>
                                <w:sz w:val="18"/>
                                <w:szCs w:val="18"/>
                              </w:rPr>
                            </w:pPr>
                          </w:p>
                        </w:tc>
                        <w:tc>
                          <w:tcPr>
                            <w:tcW w:w="1276" w:type="dxa"/>
                            <w:tcBorders>
                              <w:bottom w:val="double" w:sz="4" w:space="0" w:color="auto"/>
                            </w:tcBorders>
                            <w:shd w:val="clear" w:color="auto" w:fill="D9D9D9" w:themeFill="background1" w:themeFillShade="D9"/>
                            <w:tcMar>
                              <w:left w:w="0" w:type="dxa"/>
                              <w:bottom w:w="28" w:type="dxa"/>
                              <w:right w:w="0" w:type="dxa"/>
                            </w:tcMar>
                          </w:tcPr>
                          <w:p w14:paraId="7CBCF460" w14:textId="59599B22" w:rsidR="0030001C" w:rsidRPr="00BF47A7" w:rsidRDefault="0030001C" w:rsidP="00BF47A7">
                            <w:pPr>
                              <w:spacing w:after="0"/>
                              <w:jc w:val="center"/>
                              <w:rPr>
                                <w:b/>
                                <w:sz w:val="18"/>
                                <w:szCs w:val="18"/>
                              </w:rPr>
                            </w:pPr>
                            <w:r>
                              <w:rPr>
                                <w:b/>
                                <w:sz w:val="18"/>
                                <w:szCs w:val="18"/>
                              </w:rPr>
                              <w:t>Cognition</w:t>
                            </w:r>
                          </w:p>
                        </w:tc>
                        <w:tc>
                          <w:tcPr>
                            <w:tcW w:w="8099" w:type="dxa"/>
                            <w:tcBorders>
                              <w:bottom w:val="double" w:sz="4" w:space="0" w:color="auto"/>
                            </w:tcBorders>
                            <w:shd w:val="clear" w:color="auto" w:fill="D9D9D9" w:themeFill="background1" w:themeFillShade="D9"/>
                            <w:tcMar>
                              <w:left w:w="0" w:type="dxa"/>
                              <w:bottom w:w="28" w:type="dxa"/>
                              <w:right w:w="0" w:type="dxa"/>
                            </w:tcMar>
                          </w:tcPr>
                          <w:p w14:paraId="77F7F431" w14:textId="3E8779AA" w:rsidR="0030001C" w:rsidRPr="000B14C5" w:rsidRDefault="0030001C" w:rsidP="00227849">
                            <w:pPr>
                              <w:spacing w:after="0"/>
                              <w:rPr>
                                <w:sz w:val="18"/>
                                <w:szCs w:val="18"/>
                              </w:rPr>
                            </w:pPr>
                            <w:r>
                              <w:rPr>
                                <w:sz w:val="18"/>
                                <w:szCs w:val="18"/>
                              </w:rPr>
                              <w:t>Several cognitive factors influence the utility of the system, how many stripes can a user “remember”, anticipate the correct acceleration pattern from various bumps/surfaces etc.</w:t>
                            </w:r>
                          </w:p>
                        </w:tc>
                      </w:tr>
                      <w:tr w:rsidR="0030001C" w14:paraId="5F02A1B8" w14:textId="77777777" w:rsidTr="0030001C">
                        <w:tc>
                          <w:tcPr>
                            <w:tcW w:w="709" w:type="dxa"/>
                            <w:vMerge w:val="restart"/>
                            <w:tcBorders>
                              <w:top w:val="double" w:sz="4" w:space="0" w:color="auto"/>
                            </w:tcBorders>
                            <w:tcMar>
                              <w:left w:w="0" w:type="dxa"/>
                              <w:right w:w="0" w:type="dxa"/>
                            </w:tcMar>
                            <w:textDirection w:val="btLr"/>
                            <w:vAlign w:val="center"/>
                          </w:tcPr>
                          <w:p w14:paraId="04B2ACCF" w14:textId="7CE0A937" w:rsidR="0030001C" w:rsidRPr="004F7610" w:rsidRDefault="0030001C" w:rsidP="008541EE">
                            <w:pPr>
                              <w:spacing w:after="0"/>
                              <w:ind w:left="113" w:right="113"/>
                              <w:jc w:val="center"/>
                              <w:rPr>
                                <w:i/>
                                <w:sz w:val="18"/>
                                <w:szCs w:val="18"/>
                                <w:highlight w:val="yellow"/>
                              </w:rPr>
                            </w:pPr>
                            <w:r w:rsidRPr="004F7610">
                              <w:rPr>
                                <w:i/>
                                <w:sz w:val="18"/>
                                <w:szCs w:val="18"/>
                                <w:highlight w:val="yellow"/>
                              </w:rPr>
                              <w:t>External</w:t>
                            </w:r>
                          </w:p>
                        </w:tc>
                        <w:tc>
                          <w:tcPr>
                            <w:tcW w:w="1276" w:type="dxa"/>
                            <w:tcBorders>
                              <w:top w:val="double" w:sz="4" w:space="0" w:color="auto"/>
                            </w:tcBorders>
                            <w:shd w:val="clear" w:color="auto" w:fill="auto"/>
                            <w:tcMar>
                              <w:top w:w="28" w:type="dxa"/>
                              <w:left w:w="0" w:type="dxa"/>
                              <w:right w:w="0" w:type="dxa"/>
                            </w:tcMar>
                          </w:tcPr>
                          <w:p w14:paraId="40E04239" w14:textId="25E6E4E1" w:rsidR="0030001C" w:rsidRPr="00BF47A7" w:rsidRDefault="0030001C" w:rsidP="00BF47A7">
                            <w:pPr>
                              <w:spacing w:after="0"/>
                              <w:jc w:val="center"/>
                              <w:rPr>
                                <w:b/>
                                <w:sz w:val="18"/>
                                <w:szCs w:val="18"/>
                              </w:rPr>
                            </w:pPr>
                            <w:r w:rsidRPr="00BF47A7">
                              <w:rPr>
                                <w:b/>
                                <w:sz w:val="18"/>
                                <w:szCs w:val="18"/>
                              </w:rPr>
                              <w:t>Temperature</w:t>
                            </w:r>
                          </w:p>
                        </w:tc>
                        <w:tc>
                          <w:tcPr>
                            <w:tcW w:w="8099" w:type="dxa"/>
                            <w:tcBorders>
                              <w:top w:val="double" w:sz="4" w:space="0" w:color="auto"/>
                            </w:tcBorders>
                            <w:shd w:val="clear" w:color="auto" w:fill="auto"/>
                            <w:tcMar>
                              <w:top w:w="28" w:type="dxa"/>
                              <w:left w:w="0" w:type="dxa"/>
                              <w:right w:w="0" w:type="dxa"/>
                            </w:tcMar>
                          </w:tcPr>
                          <w:p w14:paraId="76596849" w14:textId="25E75937" w:rsidR="0030001C" w:rsidRPr="000B14C5" w:rsidRDefault="0030001C" w:rsidP="008E7F89">
                            <w:pPr>
                              <w:spacing w:after="0"/>
                              <w:rPr>
                                <w:sz w:val="18"/>
                                <w:szCs w:val="18"/>
                              </w:rPr>
                            </w:pPr>
                            <w:r>
                              <w:rPr>
                                <w:sz w:val="18"/>
                                <w:szCs w:val="18"/>
                              </w:rPr>
                              <w:t>The temperature might influence the surface and its properties. Accordingly, a bump might get stiffer or softer and so the pattern may vary from time to time according to the temperature.</w:t>
                            </w:r>
                          </w:p>
                        </w:tc>
                      </w:tr>
                      <w:tr w:rsidR="0030001C" w14:paraId="32FFFEE9" w14:textId="77777777" w:rsidTr="0030001C">
                        <w:tc>
                          <w:tcPr>
                            <w:tcW w:w="709" w:type="dxa"/>
                            <w:vMerge/>
                            <w:tcMar>
                              <w:left w:w="0" w:type="dxa"/>
                              <w:right w:w="0" w:type="dxa"/>
                            </w:tcMar>
                            <w:textDirection w:val="btLr"/>
                            <w:vAlign w:val="center"/>
                          </w:tcPr>
                          <w:p w14:paraId="0D55B406" w14:textId="77777777" w:rsidR="0030001C" w:rsidRDefault="0030001C" w:rsidP="008541EE">
                            <w:pPr>
                              <w:spacing w:after="0"/>
                              <w:ind w:left="113" w:right="113"/>
                              <w:jc w:val="center"/>
                              <w:rPr>
                                <w:sz w:val="18"/>
                                <w:szCs w:val="18"/>
                              </w:rPr>
                            </w:pPr>
                          </w:p>
                        </w:tc>
                        <w:tc>
                          <w:tcPr>
                            <w:tcW w:w="1276" w:type="dxa"/>
                            <w:shd w:val="clear" w:color="auto" w:fill="D9D9D9" w:themeFill="background1" w:themeFillShade="D9"/>
                            <w:tcMar>
                              <w:left w:w="0" w:type="dxa"/>
                              <w:right w:w="0" w:type="dxa"/>
                            </w:tcMar>
                          </w:tcPr>
                          <w:p w14:paraId="2BE807D9" w14:textId="2E338919" w:rsidR="0030001C" w:rsidRPr="00BF47A7" w:rsidRDefault="0030001C" w:rsidP="00BF47A7">
                            <w:pPr>
                              <w:spacing w:after="0"/>
                              <w:jc w:val="center"/>
                              <w:rPr>
                                <w:b/>
                                <w:sz w:val="18"/>
                                <w:szCs w:val="18"/>
                              </w:rPr>
                            </w:pPr>
                            <w:r w:rsidRPr="00BF47A7">
                              <w:rPr>
                                <w:b/>
                                <w:sz w:val="18"/>
                                <w:szCs w:val="18"/>
                              </w:rPr>
                              <w:t>Moisture</w:t>
                            </w:r>
                          </w:p>
                        </w:tc>
                        <w:tc>
                          <w:tcPr>
                            <w:tcW w:w="8099" w:type="dxa"/>
                            <w:shd w:val="clear" w:color="auto" w:fill="D9D9D9" w:themeFill="background1" w:themeFillShade="D9"/>
                            <w:tcMar>
                              <w:left w:w="0" w:type="dxa"/>
                              <w:right w:w="0" w:type="dxa"/>
                            </w:tcMar>
                          </w:tcPr>
                          <w:p w14:paraId="7F81D61C" w14:textId="0B4E8A17" w:rsidR="0030001C" w:rsidRDefault="0030001C" w:rsidP="008E7F89">
                            <w:pPr>
                              <w:spacing w:after="0"/>
                              <w:rPr>
                                <w:sz w:val="18"/>
                                <w:szCs w:val="18"/>
                              </w:rPr>
                            </w:pPr>
                            <w:r>
                              <w:rPr>
                                <w:sz w:val="18"/>
                                <w:szCs w:val="18"/>
                              </w:rPr>
                              <w:t>As above, swiping across a wet surface may be different to a dry surface/material/bump.</w:t>
                            </w:r>
                          </w:p>
                        </w:tc>
                      </w:tr>
                      <w:tr w:rsidR="0030001C" w14:paraId="0A17104C" w14:textId="77777777" w:rsidTr="0030001C">
                        <w:trPr>
                          <w:trHeight w:val="95"/>
                        </w:trPr>
                        <w:tc>
                          <w:tcPr>
                            <w:tcW w:w="709" w:type="dxa"/>
                            <w:vMerge/>
                            <w:tcBorders>
                              <w:bottom w:val="double" w:sz="4" w:space="0" w:color="auto"/>
                            </w:tcBorders>
                          </w:tcPr>
                          <w:p w14:paraId="63CEABD4" w14:textId="77777777" w:rsidR="0030001C" w:rsidRPr="000B14C5" w:rsidRDefault="0030001C" w:rsidP="008541EE">
                            <w:pPr>
                              <w:spacing w:after="0"/>
                              <w:jc w:val="center"/>
                              <w:rPr>
                                <w:sz w:val="18"/>
                                <w:szCs w:val="18"/>
                              </w:rPr>
                            </w:pPr>
                          </w:p>
                        </w:tc>
                        <w:tc>
                          <w:tcPr>
                            <w:tcW w:w="1276" w:type="dxa"/>
                            <w:tcBorders>
                              <w:bottom w:val="double" w:sz="4" w:space="0" w:color="auto"/>
                            </w:tcBorders>
                            <w:shd w:val="clear" w:color="auto" w:fill="auto"/>
                            <w:tcMar>
                              <w:top w:w="0" w:type="dxa"/>
                              <w:left w:w="0" w:type="dxa"/>
                              <w:bottom w:w="28" w:type="dxa"/>
                              <w:right w:w="0" w:type="dxa"/>
                            </w:tcMar>
                          </w:tcPr>
                          <w:p w14:paraId="498230F7" w14:textId="65F16D7F" w:rsidR="0030001C" w:rsidRPr="00BF47A7" w:rsidRDefault="0030001C" w:rsidP="00BF47A7">
                            <w:pPr>
                              <w:spacing w:after="0"/>
                              <w:jc w:val="center"/>
                              <w:rPr>
                                <w:b/>
                                <w:sz w:val="18"/>
                                <w:szCs w:val="18"/>
                              </w:rPr>
                            </w:pPr>
                            <w:r w:rsidRPr="00BF47A7">
                              <w:rPr>
                                <w:b/>
                                <w:sz w:val="18"/>
                                <w:szCs w:val="18"/>
                              </w:rPr>
                              <w:t>Stability</w:t>
                            </w:r>
                          </w:p>
                        </w:tc>
                        <w:tc>
                          <w:tcPr>
                            <w:tcW w:w="8099" w:type="dxa"/>
                            <w:tcBorders>
                              <w:bottom w:val="double" w:sz="4" w:space="0" w:color="auto"/>
                            </w:tcBorders>
                            <w:shd w:val="clear" w:color="auto" w:fill="auto"/>
                            <w:tcMar>
                              <w:top w:w="0" w:type="dxa"/>
                              <w:left w:w="0" w:type="dxa"/>
                              <w:bottom w:w="28" w:type="dxa"/>
                              <w:right w:w="0" w:type="dxa"/>
                            </w:tcMar>
                          </w:tcPr>
                          <w:p w14:paraId="229D5D75" w14:textId="0F0EEC1E" w:rsidR="0030001C" w:rsidRPr="000B14C5" w:rsidRDefault="0030001C" w:rsidP="008E7F89">
                            <w:pPr>
                              <w:spacing w:after="0"/>
                              <w:rPr>
                                <w:sz w:val="18"/>
                                <w:szCs w:val="18"/>
                              </w:rPr>
                            </w:pPr>
                            <w:r>
                              <w:rPr>
                                <w:sz w:val="18"/>
                                <w:szCs w:val="18"/>
                              </w:rPr>
                              <w:t>The level of ambient noise. Swiping in a bus/car/train etc.</w:t>
                            </w:r>
                          </w:p>
                        </w:tc>
                      </w:tr>
                    </w:tbl>
                    <w:p w14:paraId="379923AC" w14:textId="2088BDDF" w:rsidR="0030001C" w:rsidRDefault="0030001C">
                      <w:pPr>
                        <w:pStyle w:val="Caption"/>
                      </w:pPr>
                      <w:proofErr w:type="gramStart"/>
                      <w:r>
                        <w:t xml:space="preserve">Table </w:t>
                      </w:r>
                      <w:fldSimple w:instr=" SEQ Table \* ARABIC ">
                        <w:r>
                          <w:rPr>
                            <w:noProof/>
                          </w:rPr>
                          <w:t>1</w:t>
                        </w:r>
                      </w:fldSimple>
                      <w:r>
                        <w:t>.</w:t>
                      </w:r>
                      <w:proofErr w:type="gramEnd"/>
                      <w:r>
                        <w:t xml:space="preserve"> The design space for VIBGETs consists four main categories with factors and properties.</w:t>
                      </w:r>
                    </w:p>
                  </w:txbxContent>
                </v:textbox>
                <w10:wrap type="square" anchory="page"/>
              </v:shape>
            </w:pict>
          </mc:Fallback>
        </mc:AlternateContent>
      </w:r>
      <w:r>
        <w:rPr>
          <w:rFonts w:eastAsia="宋体"/>
          <w:lang w:eastAsia="zh-CN"/>
        </w:rPr>
        <w:t>become disappear from the user’s perspective [ref.].</w:t>
      </w:r>
    </w:p>
    <w:p w14:paraId="1FAC4C29" w14:textId="48D1EA20" w:rsidR="00232222" w:rsidRDefault="00232222" w:rsidP="00232222">
      <w:pPr>
        <w:pStyle w:val="Heading2"/>
      </w:pPr>
      <w:r>
        <w:t xml:space="preserve">Contextual </w:t>
      </w:r>
      <w:del w:id="15" w:author="David Ahlström" w:date="2015-08-19T17:53:00Z">
        <w:r w:rsidDel="003A1299">
          <w:delText>interactions</w:delText>
        </w:r>
      </w:del>
      <w:ins w:id="16" w:author="David Ahlström" w:date="2015-08-19T17:53:00Z">
        <w:r w:rsidR="003A1299">
          <w:t>Interactions</w:t>
        </w:r>
      </w:ins>
    </w:p>
    <w:p w14:paraId="5897496A" w14:textId="56BD508B" w:rsidR="007905C5" w:rsidRDefault="00232222">
      <w:pPr>
        <w:rPr>
          <w:rFonts w:eastAsia="宋体"/>
          <w:lang w:eastAsia="zh-CN"/>
        </w:rPr>
      </w:pPr>
      <w:r>
        <w:rPr>
          <w:rFonts w:eastAsia="宋体"/>
          <w:lang w:eastAsia="zh-CN"/>
        </w:rPr>
        <w:t>Contextual interactions have been widely explored in the ubiquitous computing community. A comprehensive survey can be found in [ref.]. In the context of touch i</w:t>
      </w:r>
      <w:r w:rsidR="00D343EB">
        <w:rPr>
          <w:rFonts w:eastAsia="宋体"/>
          <w:lang w:eastAsia="zh-CN"/>
        </w:rPr>
        <w:t xml:space="preserve">nteractions, a variety of </w:t>
      </w:r>
      <w:r>
        <w:rPr>
          <w:rFonts w:eastAsia="宋体"/>
          <w:lang w:eastAsia="zh-CN"/>
        </w:rPr>
        <w:t>interaction techniques have been proposed to allow tabletops to respond differently upon what cause a touch event [ref.] or which user touches it [ref.]. I</w:t>
      </w:r>
      <w:r w:rsidRPr="00B1333E">
        <w:rPr>
          <w:rFonts w:eastAsia="宋体"/>
          <w:lang w:eastAsia="zh-CN"/>
        </w:rPr>
        <w:t>n contrast</w:t>
      </w:r>
      <w:r>
        <w:rPr>
          <w:rFonts w:eastAsia="宋体"/>
          <w:lang w:eastAsia="zh-CN"/>
        </w:rPr>
        <w:t>, Magic Finger [ref.] triggers contextual actions based on the object the user touches. The device uses a miniature RGB camera to distinguish different objects based on the texture of the objects. Other approaches use material’s optical properties to distinguish the objects the sensor touches [</w:t>
      </w:r>
      <w:proofErr w:type="spellStart"/>
      <w:r w:rsidRPr="006019BF">
        <w:rPr>
          <w:rFonts w:eastAsia="宋体"/>
          <w:lang w:eastAsia="zh-CN"/>
        </w:rPr>
        <w:t>SpecTrans</w:t>
      </w:r>
      <w:proofErr w:type="spellEnd"/>
      <w:r>
        <w:rPr>
          <w:rFonts w:eastAsia="宋体"/>
          <w:lang w:eastAsia="zh-CN"/>
        </w:rPr>
        <w:t xml:space="preserve">, Harrison]. Similar to Magic Finger, these sensors in their current form are too big to be worn in everyday life. Wrist-worn IMU sensors have also been used </w:t>
      </w:r>
      <w:r>
        <w:rPr>
          <w:rFonts w:eastAsia="宋体"/>
          <w:lang w:eastAsia="zh-CN"/>
        </w:rPr>
        <w:lastRenderedPageBreak/>
        <w:t xml:space="preserve">in context-awareness applications. For example, </w:t>
      </w:r>
      <w:r w:rsidRPr="001B5C98">
        <w:rPr>
          <w:rFonts w:eastAsia="宋体"/>
          <w:lang w:eastAsia="zh-CN"/>
        </w:rPr>
        <w:t>Object Hallmarks</w:t>
      </w:r>
      <w:r>
        <w:rPr>
          <w:rFonts w:eastAsia="宋体"/>
          <w:lang w:eastAsia="zh-CN"/>
        </w:rPr>
        <w:t xml:space="preserve"> [ref.] uses the IMU sensor in a </w:t>
      </w:r>
      <w:proofErr w:type="gramStart"/>
      <w:r>
        <w:rPr>
          <w:rFonts w:eastAsia="宋体"/>
          <w:lang w:eastAsia="zh-CN"/>
        </w:rPr>
        <w:t>wrist band</w:t>
      </w:r>
      <w:proofErr w:type="gramEnd"/>
      <w:r>
        <w:rPr>
          <w:rFonts w:eastAsia="宋体"/>
          <w:lang w:eastAsia="zh-CN"/>
        </w:rPr>
        <w:t xml:space="preserve"> to identify the user who is using a home appliance.</w:t>
      </w:r>
    </w:p>
    <w:p w14:paraId="2BAAF6FB" w14:textId="284EF408" w:rsidR="00232222" w:rsidRDefault="00232222">
      <w:pPr>
        <w:rPr>
          <w:rFonts w:eastAsia="宋体"/>
          <w:lang w:eastAsia="zh-CN"/>
        </w:rPr>
      </w:pPr>
      <w:r>
        <w:rPr>
          <w:rFonts w:eastAsia="宋体"/>
          <w:lang w:eastAsia="zh-CN"/>
        </w:rPr>
        <w:t xml:space="preserve">To summarize, although most of the existing techniques have shown great sophistication and versatility, they are still not quite accessible by novice users. </w:t>
      </w:r>
      <w:proofErr w:type="spellStart"/>
      <w:r>
        <w:rPr>
          <w:rFonts w:eastAsia="宋体"/>
          <w:lang w:eastAsia="zh-CN"/>
        </w:rPr>
        <w:t>Vidgets</w:t>
      </w:r>
      <w:proofErr w:type="spellEnd"/>
      <w:r>
        <w:rPr>
          <w:rFonts w:eastAsia="宋体"/>
          <w:lang w:eastAsia="zh-CN"/>
        </w:rPr>
        <w:t xml:space="preserve"> allows the users to easily design and fabricate their own clip-on widgets to instrument small items,</w:t>
      </w:r>
      <w:r w:rsidRPr="00666639">
        <w:rPr>
          <w:rFonts w:eastAsia="宋体"/>
          <w:lang w:eastAsia="zh-CN"/>
        </w:rPr>
        <w:t xml:space="preserve"> </w:t>
      </w:r>
      <w:r>
        <w:rPr>
          <w:rFonts w:eastAsia="宋体"/>
          <w:lang w:eastAsia="zh-CN"/>
        </w:rPr>
        <w:t>on which complex 2D gestures are not preferred. Already popular wrist or finger worn smart devices can be used to detect the touch events and trigger contextual actions.</w:t>
      </w:r>
    </w:p>
    <w:p w14:paraId="5958E848" w14:textId="5B419712" w:rsidR="00020D82" w:rsidRDefault="00020D82" w:rsidP="00020D82">
      <w:pPr>
        <w:pStyle w:val="Heading1"/>
        <w:spacing w:before="0"/>
      </w:pPr>
      <w:commentRangeStart w:id="17"/>
      <w:r>
        <w:t>Design space for Vibgets</w:t>
      </w:r>
      <w:commentRangeEnd w:id="17"/>
      <w:r w:rsidR="006E6C1F">
        <w:rPr>
          <w:rStyle w:val="CommentReference"/>
          <w:rFonts w:ascii="Times New Roman" w:hAnsi="Times New Roman"/>
          <w:b w:val="0"/>
          <w:caps w:val="0"/>
          <w:kern w:val="0"/>
        </w:rPr>
        <w:commentReference w:id="17"/>
      </w:r>
    </w:p>
    <w:p w14:paraId="5E7D35A0" w14:textId="64F17E2B" w:rsidR="00391DE4" w:rsidRDefault="00F44AA2">
      <w:r>
        <w:t xml:space="preserve">Several factors are likely to influence the design </w:t>
      </w:r>
      <w:r w:rsidR="00391DE4">
        <w:t xml:space="preserve">and usage of VIBGET </w:t>
      </w:r>
      <w:r>
        <w:t>interfaces</w:t>
      </w:r>
      <w:r w:rsidR="00391DE4">
        <w:t xml:space="preserve"> and interactions</w:t>
      </w:r>
      <w:r>
        <w:t xml:space="preserve">. We first identify, discuss and structure the most prominent factors. After that we start our exploration of this new </w:t>
      </w:r>
      <w:commentRangeStart w:id="18"/>
      <w:r>
        <w:t>design space</w:t>
      </w:r>
      <w:commentRangeEnd w:id="18"/>
      <w:r>
        <w:rPr>
          <w:rStyle w:val="CommentReference"/>
        </w:rPr>
        <w:commentReference w:id="18"/>
      </w:r>
      <w:r>
        <w:t xml:space="preserve"> </w:t>
      </w:r>
      <w:r w:rsidR="006C4D31">
        <w:t>with</w:t>
      </w:r>
      <w:r>
        <w:t xml:space="preserve"> three experiments where we investigating how </w:t>
      </w:r>
      <w:r w:rsidRPr="006C4D31">
        <w:rPr>
          <w:highlight w:val="yellow"/>
        </w:rPr>
        <w:t>six</w:t>
      </w:r>
      <w:r>
        <w:t xml:space="preserve"> of the identified factors determine </w:t>
      </w:r>
      <w:r w:rsidRPr="00F44AA2">
        <w:rPr>
          <w:highlight w:val="yellow"/>
        </w:rPr>
        <w:t>detection performance</w:t>
      </w:r>
      <w:r>
        <w:t xml:space="preserve">. </w:t>
      </w:r>
    </w:p>
    <w:p w14:paraId="5D5DCF63" w14:textId="3EB79005" w:rsidR="006E5664" w:rsidRDefault="00AE7221">
      <w:r>
        <w:t xml:space="preserve">Obviously, the expressiveness (in terms of how many different acceleration patterns that can be distinguished by the system) and the utility for a user depend are highly dependent on </w:t>
      </w:r>
      <w:r w:rsidR="00263ABE">
        <w:t>how well the used accelerometer</w:t>
      </w:r>
      <w:r>
        <w:t xml:space="preserve"> registers the vibrations resulting from a swipe. </w:t>
      </w:r>
      <w:r w:rsidR="00D541F7">
        <w:t xml:space="preserve">Next, the associated software needs to be able to </w:t>
      </w:r>
      <w:r w:rsidR="00781171">
        <w:t xml:space="preserve">interpret the sensor data and to </w:t>
      </w:r>
      <w:r w:rsidR="00D541F7">
        <w:t xml:space="preserve">distinguish </w:t>
      </w:r>
      <w:r w:rsidR="00781171">
        <w:t xml:space="preserve">between </w:t>
      </w:r>
      <w:r w:rsidR="00D541F7">
        <w:t xml:space="preserve">intentional vibration patterns </w:t>
      </w:r>
      <w:r w:rsidR="00781171">
        <w:t>and</w:t>
      </w:r>
      <w:r w:rsidR="00D541F7">
        <w:t xml:space="preserve"> background noise. </w:t>
      </w:r>
      <w:r w:rsidR="00471DD8">
        <w:t xml:space="preserve">The vibration patterns resulting from a swiping motion are </w:t>
      </w:r>
      <w:r w:rsidR="00781171">
        <w:t xml:space="preserve">themselves </w:t>
      </w:r>
      <w:r w:rsidR="00471DD8">
        <w:t xml:space="preserve">likely to depend on properties related to the surface that is swiped </w:t>
      </w:r>
      <w:r w:rsidR="00781171">
        <w:t>(such as its softness and profile)</w:t>
      </w:r>
      <w:r w:rsidR="00471DD8">
        <w:t>. Furthermor</w:t>
      </w:r>
      <w:r w:rsidR="00075965">
        <w:t xml:space="preserve">e, </w:t>
      </w:r>
      <w:r w:rsidR="002447C9">
        <w:t xml:space="preserve">the user can also strongly influence the vibration patterns by, for example, swiping at different speeds or in different directions. Finally, external factors, such as the </w:t>
      </w:r>
      <w:r w:rsidR="00D078BC">
        <w:t xml:space="preserve">amount of ambient vibrations, moisture and temperature, may influence the resulting vibration pattern. </w:t>
      </w:r>
      <w:r w:rsidR="008A4703">
        <w:t>Accordingly, we structure the</w:t>
      </w:r>
      <w:r>
        <w:t xml:space="preserve"> design space </w:t>
      </w:r>
      <w:r w:rsidR="008A4703">
        <w:t>into four</w:t>
      </w:r>
      <w:r>
        <w:t xml:space="preserve"> factor categories: </w:t>
      </w:r>
      <w:r w:rsidR="00D343EB">
        <w:t xml:space="preserve">1) </w:t>
      </w:r>
      <w:r>
        <w:rPr>
          <w:i/>
        </w:rPr>
        <w:t>Hardware &amp; Software properties</w:t>
      </w:r>
      <w:r>
        <w:t>,</w:t>
      </w:r>
      <w:r>
        <w:rPr>
          <w:i/>
        </w:rPr>
        <w:t xml:space="preserve"> </w:t>
      </w:r>
      <w:r w:rsidR="00D343EB">
        <w:t xml:space="preserve">2) </w:t>
      </w:r>
      <w:r>
        <w:rPr>
          <w:i/>
        </w:rPr>
        <w:t>Surface properties</w:t>
      </w:r>
      <w:r>
        <w:t xml:space="preserve">, </w:t>
      </w:r>
      <w:r w:rsidR="00D343EB">
        <w:t xml:space="preserve">3) </w:t>
      </w:r>
      <w:r w:rsidR="008A4703">
        <w:rPr>
          <w:i/>
        </w:rPr>
        <w:t>User-</w:t>
      </w:r>
      <w:r w:rsidR="00D21ED7">
        <w:rPr>
          <w:i/>
        </w:rPr>
        <w:t>determined</w:t>
      </w:r>
      <w:r w:rsidR="008A4703">
        <w:rPr>
          <w:i/>
        </w:rPr>
        <w:t xml:space="preserve"> factors</w:t>
      </w:r>
      <w:r w:rsidR="008A4703">
        <w:t>, and</w:t>
      </w:r>
      <w:r w:rsidR="00D343EB">
        <w:t xml:space="preserve"> 4)</w:t>
      </w:r>
      <w:r w:rsidR="008A4703">
        <w:rPr>
          <w:i/>
        </w:rPr>
        <w:t xml:space="preserve"> </w:t>
      </w:r>
      <w:r>
        <w:rPr>
          <w:i/>
        </w:rPr>
        <w:t>E</w:t>
      </w:r>
      <w:r w:rsidR="00D21ED7">
        <w:rPr>
          <w:i/>
        </w:rPr>
        <w:t>xternal</w:t>
      </w:r>
      <w:r>
        <w:rPr>
          <w:i/>
        </w:rPr>
        <w:t xml:space="preserve"> factors</w:t>
      </w:r>
      <w:r>
        <w:t>.</w:t>
      </w:r>
      <w:r w:rsidR="00D21ED7">
        <w:t xml:space="preserve"> </w:t>
      </w:r>
      <w:r w:rsidR="006E5664">
        <w:t xml:space="preserve">Table 1 lists the categories and </w:t>
      </w:r>
      <w:r w:rsidR="00B1632F">
        <w:t>the identified factors and properties</w:t>
      </w:r>
      <w:r w:rsidR="006E5664">
        <w:t xml:space="preserve">. </w:t>
      </w:r>
    </w:p>
    <w:p w14:paraId="1E2EA592" w14:textId="392F1B75" w:rsidR="006E6C1F" w:rsidRDefault="000F5C06">
      <w:r>
        <w:t>This</w:t>
      </w:r>
      <w:r w:rsidR="00C934CC">
        <w:t xml:space="preserve"> list of design-</w:t>
      </w:r>
      <w:r w:rsidR="006E6C1F">
        <w:t xml:space="preserve">relevant factors is not intended to be exhaustive. </w:t>
      </w:r>
      <w:r>
        <w:t>Instead, w</w:t>
      </w:r>
      <w:r w:rsidR="006E6C1F">
        <w:t xml:space="preserve">e </w:t>
      </w:r>
      <w:commentRangeStart w:id="19"/>
      <w:r w:rsidR="006E6C1F">
        <w:t>anticipate</w:t>
      </w:r>
      <w:commentRangeEnd w:id="19"/>
      <w:r w:rsidR="00C934CC">
        <w:rPr>
          <w:rStyle w:val="CommentReference"/>
        </w:rPr>
        <w:commentReference w:id="19"/>
      </w:r>
      <w:r w:rsidR="006E6C1F">
        <w:t xml:space="preserve"> </w:t>
      </w:r>
      <w:r w:rsidR="00C934CC">
        <w:t xml:space="preserve">that </w:t>
      </w:r>
      <w:r>
        <w:t>we will</w:t>
      </w:r>
      <w:r w:rsidR="006E6C1F">
        <w:t xml:space="preserve"> encounter additional factors along our exploration. </w:t>
      </w:r>
      <w:r w:rsidR="00C934CC">
        <w:t>More importantly, we</w:t>
      </w:r>
      <w:r w:rsidR="006E6C1F">
        <w:t xml:space="preserve"> also anticipate that </w:t>
      </w:r>
      <w:r w:rsidR="00AD2DE9">
        <w:t>many of these factors and pro</w:t>
      </w:r>
      <w:r w:rsidR="00C934CC">
        <w:t xml:space="preserve">perties have strong interplays. It is likely that certain property combinations on two or more factors contribute to </w:t>
      </w:r>
      <w:r w:rsidR="00AD2DE9">
        <w:t xml:space="preserve">influencing one and the other. For example, </w:t>
      </w:r>
    </w:p>
    <w:p w14:paraId="319FF0D0" w14:textId="57A0EA5C" w:rsidR="00864B18" w:rsidRDefault="00D61F8A">
      <w:r>
        <w:t xml:space="preserve">We start exploring the most </w:t>
      </w:r>
      <w:r w:rsidR="00187252">
        <w:t xml:space="preserve">foundational factors. We pick </w:t>
      </w:r>
      <w:proofErr w:type="spellStart"/>
      <w:r w:rsidR="00187252">
        <w:t>xxxx</w:t>
      </w:r>
      <w:proofErr w:type="spellEnd"/>
      <w:r w:rsidR="00187252">
        <w:t xml:space="preserve">, </w:t>
      </w:r>
      <w:proofErr w:type="spellStart"/>
      <w:r w:rsidR="00187252">
        <w:t>yyyyyy</w:t>
      </w:r>
      <w:proofErr w:type="spellEnd"/>
      <w:r w:rsidR="00187252">
        <w:t xml:space="preserve">, </w:t>
      </w:r>
      <w:proofErr w:type="spellStart"/>
      <w:r w:rsidR="00187252">
        <w:t>zzzzzz</w:t>
      </w:r>
      <w:proofErr w:type="spellEnd"/>
      <w:r w:rsidR="00187252">
        <w:t xml:space="preserve">, </w:t>
      </w:r>
      <w:proofErr w:type="spellStart"/>
      <w:proofErr w:type="gramStart"/>
      <w:r w:rsidR="00187252">
        <w:t>zxzxzxzxzxzx</w:t>
      </w:r>
      <w:proofErr w:type="spellEnd"/>
      <w:proofErr w:type="gramEnd"/>
      <w:r w:rsidR="00187252">
        <w:t>. [</w:t>
      </w:r>
      <w:proofErr w:type="gramStart"/>
      <w:r w:rsidR="004B3B94">
        <w:t>explain</w:t>
      </w:r>
      <w:proofErr w:type="gramEnd"/>
      <w:r w:rsidR="00187252">
        <w:t xml:space="preserve"> factors and motivate why we pick these and why </w:t>
      </w:r>
      <w:r w:rsidR="004B3B94">
        <w:t xml:space="preserve">we regard </w:t>
      </w:r>
      <w:r w:rsidR="00187252">
        <w:t xml:space="preserve">these </w:t>
      </w:r>
      <w:r w:rsidR="004B3B94">
        <w:t>as</w:t>
      </w:r>
      <w:r w:rsidR="00187252">
        <w:t xml:space="preserve"> foundational/most important]. </w:t>
      </w:r>
    </w:p>
    <w:p w14:paraId="20139F61" w14:textId="77777777" w:rsidR="007905C5" w:rsidRDefault="007905C5" w:rsidP="007905C5">
      <w:pPr>
        <w:pStyle w:val="Heading1"/>
      </w:pPr>
      <w:commentRangeStart w:id="20"/>
      <w:r>
        <w:t>PILOT</w:t>
      </w:r>
      <w:commentRangeEnd w:id="20"/>
      <w:r w:rsidR="00EF3476">
        <w:rPr>
          <w:rStyle w:val="CommentReference"/>
          <w:rFonts w:ascii="Times New Roman" w:hAnsi="Times New Roman"/>
          <w:b w:val="0"/>
          <w:caps w:val="0"/>
          <w:kern w:val="0"/>
        </w:rPr>
        <w:commentReference w:id="20"/>
      </w:r>
      <w:r>
        <w:t xml:space="preserve">: VIBGET Hardware and </w:t>
      </w:r>
      <w:r w:rsidRPr="006F135A">
        <w:rPr>
          <w:highlight w:val="yellow"/>
        </w:rPr>
        <w:t>software</w:t>
      </w:r>
    </w:p>
    <w:p w14:paraId="1F3F9789" w14:textId="2BD6070F" w:rsidR="007905C5" w:rsidRDefault="007905C5" w:rsidP="007905C5">
      <w:r>
        <w:t xml:space="preserve">To explore the feasibility of VIBGETs and detecting vibration patterns with accelerometers, we first built an experimental prototype that includes two IMUs (inertial measurement units) (IMU spec comes here </w:t>
      </w:r>
      <w:proofErr w:type="spellStart"/>
      <w:r>
        <w:t>xxxx</w:t>
      </w:r>
      <w:proofErr w:type="spellEnd"/>
      <w:r>
        <w:t xml:space="preserve"> </w:t>
      </w:r>
      <w:proofErr w:type="spellStart"/>
      <w:r>
        <w:t>yyyy</w:t>
      </w:r>
      <w:proofErr w:type="spellEnd"/>
      <w:r>
        <w:t xml:space="preserve"> </w:t>
      </w:r>
      <w:r>
        <w:lastRenderedPageBreak/>
        <w:t xml:space="preserve">zzzz). Figure </w:t>
      </w:r>
      <w:proofErr w:type="spellStart"/>
      <w:r w:rsidRPr="000E4893">
        <w:rPr>
          <w:highlight w:val="yellow"/>
        </w:rPr>
        <w:t>XY</w:t>
      </w:r>
      <w:r>
        <w:t>a</w:t>
      </w:r>
      <w:proofErr w:type="spellEnd"/>
      <w:r>
        <w:t xml:space="preserve"> shows the prototype. One IMU is positioned on the wrist and one on the index finger. With two sensors, we can simultaneously detect vibrations on the finger and on the wrist (we opted not to use the on-board accelerometer in a </w:t>
      </w:r>
      <w:proofErr w:type="spellStart"/>
      <w:r>
        <w:t>smartwatch</w:t>
      </w:r>
      <w:proofErr w:type="spellEnd"/>
      <w:r>
        <w:t xml:space="preserve">, since we wanted to have the same sensor on the finger for an accurate comparison without device-dependent influences [better formulation needed]). </w:t>
      </w:r>
      <w:r w:rsidRPr="00A53427">
        <w:t xml:space="preserve">We used </w:t>
      </w:r>
      <w:proofErr w:type="gramStart"/>
      <w:r w:rsidRPr="00A53427">
        <w:t>a</w:t>
      </w:r>
      <w:proofErr w:type="gramEnd"/>
      <w:r w:rsidRPr="00A53427">
        <w:t xml:space="preserve"> </w:t>
      </w:r>
      <w:proofErr w:type="spellStart"/>
      <w:r w:rsidRPr="00A53427">
        <w:t>xx</w:t>
      </w:r>
      <w:r>
        <w:t>yyzzaabb</w:t>
      </w:r>
      <w:proofErr w:type="spellEnd"/>
      <w:r w:rsidRPr="00A53427">
        <w:t xml:space="preserve"> b</w:t>
      </w:r>
      <w:r>
        <w:t xml:space="preserve">oard with a </w:t>
      </w:r>
      <w:proofErr w:type="spellStart"/>
      <w:r>
        <w:t>yyzzxxyyy</w:t>
      </w:r>
      <w:proofErr w:type="spellEnd"/>
      <w:r>
        <w:t xml:space="preserve"> microcontroller and a </w:t>
      </w:r>
      <w:proofErr w:type="spellStart"/>
      <w:r>
        <w:t>ZigB</w:t>
      </w:r>
      <w:r w:rsidRPr="00A53427">
        <w:t>ee</w:t>
      </w:r>
      <w:proofErr w:type="spellEnd"/>
      <w:r w:rsidRPr="00A53427">
        <w:t xml:space="preserve"> wireless transmitter</w:t>
      </w:r>
      <w:r>
        <w:t xml:space="preserve"> to continuously send triple-axis acceleration values and absolute orientation values from the two IMUs at 55Hz to a desktop computer, where signal analysis takes place.</w:t>
      </w:r>
    </w:p>
    <w:p w14:paraId="65A513C5" w14:textId="1F852020" w:rsidR="007905C5" w:rsidRDefault="002C07DF" w:rsidP="002C07DF">
      <w:pPr>
        <w:jc w:val="center"/>
      </w:pPr>
      <w:r>
        <w:rPr>
          <w:noProof/>
        </w:rPr>
        <w:drawing>
          <wp:inline distT="0" distB="0" distL="0" distR="0" wp14:anchorId="512E3CC6" wp14:editId="68DA377A">
            <wp:extent cx="3063240" cy="908685"/>
            <wp:effectExtent l="0" t="0" r="1016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12">
                      <a:extLst>
                        <a:ext uri="{28A0092B-C50C-407E-A947-70E740481C1C}">
                          <a14:useLocalDpi xmlns:a14="http://schemas.microsoft.com/office/drawing/2010/main" val="0"/>
                        </a:ext>
                      </a:extLst>
                    </a:blip>
                    <a:stretch>
                      <a:fillRect/>
                    </a:stretch>
                  </pic:blipFill>
                  <pic:spPr>
                    <a:xfrm>
                      <a:off x="0" y="0"/>
                      <a:ext cx="3063240" cy="908685"/>
                    </a:xfrm>
                    <a:prstGeom prst="rect">
                      <a:avLst/>
                    </a:prstGeom>
                  </pic:spPr>
                </pic:pic>
              </a:graphicData>
            </a:graphic>
          </wp:inline>
        </w:drawing>
      </w:r>
    </w:p>
    <w:p w14:paraId="168F2EFF" w14:textId="7829A44A" w:rsidR="002C07DF" w:rsidRDefault="002C07DF" w:rsidP="002C07DF">
      <w:pPr>
        <w:pStyle w:val="Caption"/>
      </w:pPr>
      <w:proofErr w:type="gramStart"/>
      <w:r>
        <w:t xml:space="preserve">Figure </w:t>
      </w:r>
      <w:fldSimple w:instr=" SEQ Figure \* ARABIC ">
        <w:r w:rsidR="00F419D3">
          <w:rPr>
            <w:noProof/>
          </w:rPr>
          <w:t>2</w:t>
        </w:r>
      </w:fldSimple>
      <w:r>
        <w:t>.</w:t>
      </w:r>
      <w:proofErr w:type="gramEnd"/>
      <w:r>
        <w:t xml:space="preserve"> a) Prototype. b) Swipe stripes. c) Horizontal stripes (or something like this). </w:t>
      </w:r>
    </w:p>
    <w:p w14:paraId="08F464D4" w14:textId="07084327" w:rsidR="007905C5" w:rsidRDefault="00B730A5">
      <w:pPr>
        <w:rPr>
          <w:rFonts w:eastAsia="宋体"/>
          <w:lang w:eastAsia="zh-CN"/>
        </w:rPr>
      </w:pPr>
      <w:r w:rsidRPr="00A53427">
        <w:rPr>
          <w:rFonts w:eastAsia="宋体"/>
          <w:lang w:eastAsia="zh-CN"/>
        </w:rPr>
        <w:t xml:space="preserve">To better understand finger and hand motion when swiping </w:t>
      </w:r>
      <w:r>
        <w:rPr>
          <w:rFonts w:eastAsia="宋体"/>
          <w:lang w:eastAsia="zh-CN"/>
        </w:rPr>
        <w:t xml:space="preserve">over a surface, we asked </w:t>
      </w:r>
      <w:r w:rsidRPr="000E4893">
        <w:rPr>
          <w:rFonts w:eastAsia="宋体"/>
          <w:highlight w:val="yellow"/>
          <w:lang w:eastAsia="zh-CN"/>
        </w:rPr>
        <w:t>X</w:t>
      </w:r>
      <w:r>
        <w:rPr>
          <w:rFonts w:eastAsia="宋体"/>
          <w:lang w:eastAsia="zh-CN"/>
        </w:rPr>
        <w:t xml:space="preserve"> persons to alternatively swipe with their index finger along two plastic stripes on a table while wearing the prototype. The stripes measured </w:t>
      </w:r>
      <w:r w:rsidRPr="000E4893">
        <w:rPr>
          <w:rFonts w:eastAsia="宋体"/>
          <w:highlight w:val="yellow"/>
          <w:lang w:eastAsia="zh-CN"/>
        </w:rPr>
        <w:t>1</w:t>
      </w:r>
      <w:r>
        <w:t>×</w:t>
      </w:r>
      <w:r w:rsidRPr="00941381">
        <w:rPr>
          <w:highlight w:val="yellow"/>
        </w:rPr>
        <w:t>6</w:t>
      </w:r>
      <w:r>
        <w:t xml:space="preserve"> </w:t>
      </w:r>
      <w:r>
        <w:rPr>
          <w:rFonts w:eastAsia="宋体"/>
          <w:lang w:eastAsia="zh-CN"/>
        </w:rPr>
        <w:t xml:space="preserve">centimeters, </w:t>
      </w:r>
      <w:commentRangeStart w:id="21"/>
      <w:r>
        <w:rPr>
          <w:rFonts w:eastAsia="宋体"/>
          <w:lang w:eastAsia="zh-CN"/>
        </w:rPr>
        <w:t>one was flat; one had a 1mm high bump in the middle</w:t>
      </w:r>
      <w:commentRangeEnd w:id="21"/>
      <w:r w:rsidR="008071DB">
        <w:rPr>
          <w:rStyle w:val="CommentReference"/>
        </w:rPr>
        <w:commentReference w:id="21"/>
      </w:r>
      <w:r>
        <w:rPr>
          <w:rFonts w:eastAsia="宋体"/>
          <w:lang w:eastAsia="zh-CN"/>
        </w:rPr>
        <w:t xml:space="preserve">, as shown in Figure </w:t>
      </w:r>
      <w:proofErr w:type="spellStart"/>
      <w:r w:rsidRPr="00E41DA8">
        <w:rPr>
          <w:rFonts w:eastAsia="宋体"/>
          <w:highlight w:val="yellow"/>
          <w:lang w:eastAsia="zh-CN"/>
        </w:rPr>
        <w:t>X</w:t>
      </w:r>
      <w:r w:rsidRPr="000E4893">
        <w:rPr>
          <w:rFonts w:eastAsia="宋体"/>
          <w:highlight w:val="yellow"/>
          <w:lang w:eastAsia="zh-CN"/>
        </w:rPr>
        <w:t>Y</w:t>
      </w:r>
      <w:r>
        <w:rPr>
          <w:rFonts w:eastAsia="宋体"/>
          <w:lang w:eastAsia="zh-CN"/>
        </w:rPr>
        <w:t>b</w:t>
      </w:r>
      <w:proofErr w:type="spellEnd"/>
      <w:r>
        <w:rPr>
          <w:rFonts w:eastAsia="宋体"/>
          <w:lang w:eastAsia="zh-CN"/>
        </w:rPr>
        <w:t xml:space="preserve">. We instructed participants to explore different swipe speeds and finger postures that felt comfortable and natural. </w:t>
      </w:r>
      <w:commentRangeStart w:id="22"/>
      <w:r>
        <w:rPr>
          <w:rFonts w:eastAsia="宋体"/>
          <w:lang w:eastAsia="zh-CN"/>
        </w:rPr>
        <w:t xml:space="preserve">Participants performed horizontal swipes (Figure </w:t>
      </w:r>
      <w:proofErr w:type="spellStart"/>
      <w:r w:rsidRPr="000E4893">
        <w:rPr>
          <w:rFonts w:eastAsia="宋体"/>
          <w:highlight w:val="yellow"/>
          <w:lang w:eastAsia="zh-CN"/>
        </w:rPr>
        <w:t>XY</w:t>
      </w:r>
      <w:r>
        <w:rPr>
          <w:rFonts w:eastAsia="宋体"/>
          <w:lang w:eastAsia="zh-CN"/>
        </w:rPr>
        <w:t>c</w:t>
      </w:r>
      <w:proofErr w:type="spellEnd"/>
      <w:r>
        <w:rPr>
          <w:rFonts w:eastAsia="宋体"/>
          <w:lang w:eastAsia="zh-CN"/>
        </w:rPr>
        <w:t xml:space="preserve">), going from left to right across the stripes, and vertical swipes (Figure </w:t>
      </w:r>
      <w:proofErr w:type="spellStart"/>
      <w:r>
        <w:rPr>
          <w:rFonts w:eastAsia="宋体"/>
          <w:lang w:eastAsia="zh-CN"/>
        </w:rPr>
        <w:t>XYc</w:t>
      </w:r>
      <w:proofErr w:type="spellEnd"/>
      <w:r>
        <w:rPr>
          <w:rFonts w:eastAsia="宋体"/>
          <w:lang w:eastAsia="zh-CN"/>
        </w:rPr>
        <w:t>), direction, from the top to the bottom.</w:t>
      </w:r>
      <w:commentRangeEnd w:id="22"/>
      <w:r w:rsidR="00592578">
        <w:rPr>
          <w:rStyle w:val="CommentReference"/>
        </w:rPr>
        <w:commentReference w:id="22"/>
      </w:r>
      <w:r>
        <w:rPr>
          <w:rFonts w:eastAsia="宋体"/>
          <w:lang w:eastAsia="zh-CN"/>
        </w:rPr>
        <w:t xml:space="preserve"> We recorded their swipes in slow motion video mode and collected the accelerometer data from the two IMUs.</w:t>
      </w:r>
    </w:p>
    <w:p w14:paraId="53289545" w14:textId="6FB40281" w:rsidR="00B730A5" w:rsidRDefault="00B730A5">
      <w:pPr>
        <w:rPr>
          <w:rFonts w:eastAsia="宋体"/>
          <w:lang w:eastAsia="zh-CN"/>
        </w:rPr>
      </w:pPr>
      <w:r>
        <w:rPr>
          <w:rFonts w:eastAsia="宋体"/>
          <w:lang w:eastAsia="zh-CN"/>
        </w:rPr>
        <w:t>The video recordings revealed two main swiping styles. Most swipes were arm-motored with the arm pulling the finger across the surface while the finger posture barely changed. The finger was held in either an upright posture or in a more horizontal</w:t>
      </w:r>
      <w:r w:rsidR="002A5CDC">
        <w:rPr>
          <w:rFonts w:eastAsia="宋体"/>
          <w:lang w:eastAsia="zh-CN"/>
        </w:rPr>
        <w:t xml:space="preserve"> and flat</w:t>
      </w:r>
      <w:r>
        <w:rPr>
          <w:rFonts w:eastAsia="宋体"/>
          <w:lang w:eastAsia="zh-CN"/>
        </w:rPr>
        <w:t xml:space="preserve"> posture. With the first style, as depicted in Figure </w:t>
      </w:r>
      <w:proofErr w:type="spellStart"/>
      <w:proofErr w:type="gramStart"/>
      <w:r w:rsidRPr="000E4893">
        <w:rPr>
          <w:rFonts w:eastAsia="宋体"/>
          <w:highlight w:val="yellow"/>
          <w:lang w:eastAsia="zh-CN"/>
        </w:rPr>
        <w:t>Y</w:t>
      </w:r>
      <w:r>
        <w:rPr>
          <w:rFonts w:eastAsia="宋体"/>
          <w:lang w:eastAsia="zh-CN"/>
        </w:rPr>
        <w:t>a</w:t>
      </w:r>
      <w:proofErr w:type="spellEnd"/>
      <w:proofErr w:type="gramEnd"/>
      <w:r>
        <w:rPr>
          <w:rFonts w:eastAsia="宋体"/>
          <w:lang w:eastAsia="zh-CN"/>
        </w:rPr>
        <w:t xml:space="preserve">, the fingertip and/or the nail slides across the surface. With the </w:t>
      </w:r>
      <w:r w:rsidR="002A5CDC">
        <w:rPr>
          <w:rFonts w:eastAsia="宋体"/>
          <w:lang w:eastAsia="zh-CN"/>
        </w:rPr>
        <w:t>flat</w:t>
      </w:r>
      <w:r>
        <w:rPr>
          <w:rFonts w:eastAsia="宋体"/>
          <w:lang w:eastAsia="zh-CN"/>
        </w:rPr>
        <w:t xml:space="preserve"> posture (Figure </w:t>
      </w:r>
      <w:proofErr w:type="spellStart"/>
      <w:r w:rsidRPr="000E4893">
        <w:rPr>
          <w:rFonts w:eastAsia="宋体"/>
          <w:highlight w:val="yellow"/>
          <w:lang w:eastAsia="zh-CN"/>
        </w:rPr>
        <w:t>Y</w:t>
      </w:r>
      <w:r>
        <w:rPr>
          <w:rFonts w:eastAsia="宋体"/>
          <w:lang w:eastAsia="zh-CN"/>
        </w:rPr>
        <w:t>b</w:t>
      </w:r>
      <w:proofErr w:type="spellEnd"/>
      <w:r>
        <w:rPr>
          <w:rFonts w:eastAsia="宋体"/>
          <w:lang w:eastAsia="zh-CN"/>
        </w:rPr>
        <w:t xml:space="preserve">), the finger pulp slides across the surface. Next to these two main styles, we also observed joint-motored swipes (Figure </w:t>
      </w:r>
      <w:proofErr w:type="spellStart"/>
      <w:r w:rsidRPr="000E4893">
        <w:rPr>
          <w:rFonts w:eastAsia="宋体"/>
          <w:highlight w:val="yellow"/>
          <w:lang w:eastAsia="zh-CN"/>
        </w:rPr>
        <w:t>Y</w:t>
      </w:r>
      <w:r>
        <w:rPr>
          <w:rFonts w:eastAsia="宋体"/>
          <w:lang w:eastAsia="zh-CN"/>
        </w:rPr>
        <w:t>c</w:t>
      </w:r>
      <w:proofErr w:type="spellEnd"/>
      <w:r>
        <w:rPr>
          <w:rFonts w:eastAsia="宋体"/>
          <w:lang w:eastAsia="zh-CN"/>
        </w:rPr>
        <w:t>) where the surface was traversed by b</w:t>
      </w:r>
      <w:r w:rsidR="003C54BF">
        <w:rPr>
          <w:rFonts w:eastAsia="宋体"/>
          <w:lang w:eastAsia="zh-CN"/>
        </w:rPr>
        <w:t xml:space="preserve">ending the Distal and Proximal </w:t>
      </w:r>
      <w:proofErr w:type="spellStart"/>
      <w:r w:rsidR="003C54BF">
        <w:rPr>
          <w:rFonts w:eastAsia="宋体"/>
          <w:lang w:eastAsia="zh-CN"/>
        </w:rPr>
        <w:t>i</w:t>
      </w:r>
      <w:r>
        <w:rPr>
          <w:rFonts w:eastAsia="宋体"/>
          <w:lang w:eastAsia="zh-CN"/>
        </w:rPr>
        <w:t>nterphalangeal</w:t>
      </w:r>
      <w:proofErr w:type="spellEnd"/>
      <w:r>
        <w:rPr>
          <w:rFonts w:eastAsia="宋体"/>
          <w:lang w:eastAsia="zh-CN"/>
        </w:rPr>
        <w:t xml:space="preserve"> joints, which caused a slight raise of the hand and the fingernail to scratch the surface for most parts of the </w:t>
      </w:r>
      <w:commentRangeStart w:id="23"/>
      <w:r>
        <w:rPr>
          <w:rFonts w:eastAsia="宋体"/>
          <w:lang w:eastAsia="zh-CN"/>
        </w:rPr>
        <w:t>swipe.</w:t>
      </w:r>
      <w:commentRangeEnd w:id="23"/>
      <w:r>
        <w:rPr>
          <w:rStyle w:val="CommentReference"/>
        </w:rPr>
        <w:commentReference w:id="23"/>
      </w:r>
    </w:p>
    <w:p w14:paraId="026B6A04" w14:textId="34638C6C" w:rsidR="00E54EC4" w:rsidRDefault="00E54EC4" w:rsidP="00950514">
      <w:pPr>
        <w:jc w:val="center"/>
        <w:rPr>
          <w:rFonts w:eastAsia="宋体"/>
          <w:lang w:eastAsia="zh-CN"/>
        </w:rPr>
      </w:pPr>
      <w:r>
        <w:rPr>
          <w:rFonts w:eastAsia="宋体"/>
          <w:noProof/>
        </w:rPr>
        <w:drawing>
          <wp:inline distT="0" distB="0" distL="0" distR="0" wp14:anchorId="6A0ED9D5" wp14:editId="4F608E8E">
            <wp:extent cx="3063240" cy="590550"/>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_swipe_directions.png"/>
                    <pic:cNvPicPr/>
                  </pic:nvPicPr>
                  <pic:blipFill>
                    <a:blip r:embed="rId13">
                      <a:extLst>
                        <a:ext uri="{28A0092B-C50C-407E-A947-70E740481C1C}">
                          <a14:useLocalDpi xmlns:a14="http://schemas.microsoft.com/office/drawing/2010/main" val="0"/>
                        </a:ext>
                      </a:extLst>
                    </a:blip>
                    <a:stretch>
                      <a:fillRect/>
                    </a:stretch>
                  </pic:blipFill>
                  <pic:spPr>
                    <a:xfrm>
                      <a:off x="0" y="0"/>
                      <a:ext cx="3063240" cy="590550"/>
                    </a:xfrm>
                    <a:prstGeom prst="rect">
                      <a:avLst/>
                    </a:prstGeom>
                  </pic:spPr>
                </pic:pic>
              </a:graphicData>
            </a:graphic>
          </wp:inline>
        </w:drawing>
      </w:r>
    </w:p>
    <w:p w14:paraId="0A0DC800" w14:textId="2A1D3FEF" w:rsidR="00950514" w:rsidRDefault="00950514" w:rsidP="00950514">
      <w:pPr>
        <w:pStyle w:val="Caption"/>
      </w:pPr>
      <w:proofErr w:type="gramStart"/>
      <w:r>
        <w:t xml:space="preserve">Figure </w:t>
      </w:r>
      <w:fldSimple w:instr=" SEQ Figure \* ARABIC ">
        <w:r w:rsidR="00F419D3">
          <w:rPr>
            <w:noProof/>
          </w:rPr>
          <w:t>3</w:t>
        </w:r>
      </w:fldSimple>
      <w:r>
        <w:t>.</w:t>
      </w:r>
      <w:proofErr w:type="gramEnd"/>
      <w:r>
        <w:t xml:space="preserve"> Swipe styles: arm-motored (a) upright and (b) </w:t>
      </w:r>
      <w:r w:rsidR="00E54EC4">
        <w:t>flat</w:t>
      </w:r>
      <w:r>
        <w:t xml:space="preserve"> swipe styles. (c) Joint-motored swipe style. (d) </w:t>
      </w:r>
      <w:r w:rsidR="001178BD">
        <w:t xml:space="preserve">Vertical swipe </w:t>
      </w:r>
      <w:ins w:id="24" w:author="David Ahlström" w:date="2015-08-19T17:15:00Z">
        <w:r w:rsidR="003752D2">
          <w:t>in sensor direction</w:t>
        </w:r>
        <w:proofErr w:type="gramStart"/>
        <w:r w:rsidR="003752D2">
          <w:t>...</w:t>
        </w:r>
      </w:ins>
      <w:r w:rsidR="001178BD">
        <w:t xml:space="preserve"> ,</w:t>
      </w:r>
      <w:proofErr w:type="gramEnd"/>
      <w:r w:rsidR="001178BD">
        <w:t xml:space="preserve"> or something like that</w:t>
      </w:r>
      <w:r>
        <w:t>...</w:t>
      </w:r>
    </w:p>
    <w:p w14:paraId="5D7CE3F5" w14:textId="45E89408" w:rsidR="00950514" w:rsidRDefault="00950514" w:rsidP="00950514">
      <w:pPr>
        <w:rPr>
          <w:rFonts w:eastAsia="宋体"/>
          <w:lang w:eastAsia="zh-CN"/>
        </w:rPr>
      </w:pPr>
      <w:r>
        <w:rPr>
          <w:rFonts w:eastAsia="宋体"/>
          <w:lang w:eastAsia="zh-CN"/>
        </w:rPr>
        <w:lastRenderedPageBreak/>
        <w:t>In the video recordings we could also clearly observe how the finger was quickly raised</w:t>
      </w:r>
      <w:r w:rsidR="00592578">
        <w:rPr>
          <w:rFonts w:eastAsia="宋体"/>
          <w:lang w:eastAsia="zh-CN"/>
        </w:rPr>
        <w:t xml:space="preserve"> and dropped (along the </w:t>
      </w:r>
      <w:ins w:id="25" w:author="David Ahlström" w:date="2015-08-19T16:39:00Z">
        <w:r w:rsidR="001321EC">
          <w:rPr>
            <w:rFonts w:eastAsia="宋体"/>
            <w:lang w:eastAsia="zh-CN"/>
          </w:rPr>
          <w:t>z</w:t>
        </w:r>
      </w:ins>
      <w:r w:rsidR="00592578">
        <w:rPr>
          <w:rFonts w:eastAsia="宋体"/>
          <w:lang w:eastAsia="zh-CN"/>
        </w:rPr>
        <w:t xml:space="preserve">-axis, see Figure 3d) when it </w:t>
      </w:r>
      <w:r w:rsidR="002A5CDC">
        <w:rPr>
          <w:rFonts w:eastAsia="宋体"/>
          <w:lang w:eastAsia="zh-CN"/>
        </w:rPr>
        <w:t>passed</w:t>
      </w:r>
      <w:r w:rsidR="00592578">
        <w:rPr>
          <w:rFonts w:eastAsia="宋体"/>
          <w:lang w:eastAsia="zh-CN"/>
        </w:rPr>
        <w:t xml:space="preserve"> over </w:t>
      </w:r>
      <w:r w:rsidR="002A5CDC">
        <w:rPr>
          <w:rFonts w:eastAsia="宋体"/>
          <w:lang w:eastAsia="zh-CN"/>
        </w:rPr>
        <w:t>the</w:t>
      </w:r>
      <w:r>
        <w:rPr>
          <w:rFonts w:eastAsia="宋体"/>
          <w:lang w:eastAsia="zh-CN"/>
        </w:rPr>
        <w:t xml:space="preserve"> bump</w:t>
      </w:r>
      <w:r w:rsidR="00592578">
        <w:rPr>
          <w:rFonts w:eastAsia="宋体"/>
          <w:lang w:eastAsia="zh-CN"/>
        </w:rPr>
        <w:t xml:space="preserve">. We did not observe any such up-down movements of the hand: </w:t>
      </w:r>
      <w:r w:rsidR="001178BD">
        <w:rPr>
          <w:rFonts w:eastAsia="宋体"/>
          <w:lang w:eastAsia="zh-CN"/>
        </w:rPr>
        <w:t xml:space="preserve">presumably, the up-down movements were dampened by the swiping finger and were not propagated to the hand. We also did not see any marked movements </w:t>
      </w:r>
      <w:r w:rsidR="00592578">
        <w:rPr>
          <w:rFonts w:eastAsia="宋体"/>
          <w:lang w:eastAsia="zh-CN"/>
        </w:rPr>
        <w:t xml:space="preserve">along the </w:t>
      </w:r>
      <w:ins w:id="26" w:author="David Ahlström" w:date="2015-08-19T16:41:00Z">
        <w:r w:rsidR="00C81738">
          <w:rPr>
            <w:rFonts w:eastAsia="宋体"/>
            <w:lang w:eastAsia="zh-CN"/>
          </w:rPr>
          <w:t>x</w:t>
        </w:r>
      </w:ins>
      <w:r w:rsidR="00592578">
        <w:rPr>
          <w:rFonts w:eastAsia="宋体"/>
          <w:lang w:eastAsia="zh-CN"/>
        </w:rPr>
        <w:t xml:space="preserve">-axis </w:t>
      </w:r>
      <w:r w:rsidR="001178BD">
        <w:rPr>
          <w:rFonts w:eastAsia="宋体"/>
          <w:lang w:eastAsia="zh-CN"/>
        </w:rPr>
        <w:t xml:space="preserve">(cf. Figure 3d) </w:t>
      </w:r>
      <w:r w:rsidR="00592578">
        <w:rPr>
          <w:rFonts w:eastAsia="宋体"/>
          <w:lang w:eastAsia="zh-CN"/>
        </w:rPr>
        <w:t xml:space="preserve">when </w:t>
      </w:r>
      <w:r w:rsidR="001178BD">
        <w:rPr>
          <w:rFonts w:eastAsia="宋体"/>
          <w:lang w:eastAsia="zh-CN"/>
        </w:rPr>
        <w:t xml:space="preserve">the finger </w:t>
      </w:r>
      <w:r w:rsidR="00592578">
        <w:rPr>
          <w:rFonts w:eastAsia="宋体"/>
          <w:lang w:eastAsia="zh-CN"/>
        </w:rPr>
        <w:t>cross</w:t>
      </w:r>
      <w:r w:rsidR="001178BD">
        <w:rPr>
          <w:rFonts w:eastAsia="宋体"/>
          <w:lang w:eastAsia="zh-CN"/>
        </w:rPr>
        <w:t>ed</w:t>
      </w:r>
      <w:r w:rsidR="00592578">
        <w:rPr>
          <w:rFonts w:eastAsia="宋体"/>
          <w:lang w:eastAsia="zh-CN"/>
        </w:rPr>
        <w:t xml:space="preserve"> </w:t>
      </w:r>
      <w:r w:rsidR="002A5CDC">
        <w:rPr>
          <w:rFonts w:eastAsia="宋体"/>
          <w:lang w:eastAsia="zh-CN"/>
        </w:rPr>
        <w:t>the</w:t>
      </w:r>
      <w:r w:rsidR="001178BD">
        <w:rPr>
          <w:rFonts w:eastAsia="宋体"/>
          <w:lang w:eastAsia="zh-CN"/>
        </w:rPr>
        <w:t xml:space="preserve"> </w:t>
      </w:r>
      <w:r w:rsidR="00592578">
        <w:rPr>
          <w:rFonts w:eastAsia="宋体"/>
          <w:lang w:eastAsia="zh-CN"/>
        </w:rPr>
        <w:t>bump</w:t>
      </w:r>
      <w:r w:rsidR="001178BD">
        <w:rPr>
          <w:rFonts w:eastAsia="宋体"/>
          <w:lang w:eastAsia="zh-CN"/>
        </w:rPr>
        <w:t>.</w:t>
      </w:r>
      <w:r>
        <w:rPr>
          <w:rFonts w:eastAsia="宋体"/>
          <w:lang w:eastAsia="zh-CN"/>
        </w:rPr>
        <w:t xml:space="preserve"> </w:t>
      </w:r>
      <w:r w:rsidR="000F112D">
        <w:rPr>
          <w:rFonts w:eastAsia="宋体"/>
          <w:lang w:eastAsia="zh-CN"/>
        </w:rPr>
        <w:t xml:space="preserve">Accordingly, when analyzing the collected sensor data we focused on accelerations along the </w:t>
      </w:r>
      <w:ins w:id="27" w:author="David Ahlström" w:date="2015-08-19T16:42:00Z">
        <w:r w:rsidR="00C81738">
          <w:rPr>
            <w:rFonts w:eastAsia="宋体"/>
            <w:lang w:eastAsia="zh-CN"/>
          </w:rPr>
          <w:t>z</w:t>
        </w:r>
      </w:ins>
      <w:r w:rsidR="000F112D">
        <w:rPr>
          <w:rFonts w:eastAsia="宋体"/>
          <w:lang w:eastAsia="zh-CN"/>
        </w:rPr>
        <w:t xml:space="preserve">-axis and </w:t>
      </w:r>
      <w:ins w:id="28" w:author="David Ahlström" w:date="2015-08-19T16:42:00Z">
        <w:r w:rsidR="00C81738">
          <w:rPr>
            <w:rFonts w:eastAsia="宋体"/>
            <w:lang w:eastAsia="zh-CN"/>
          </w:rPr>
          <w:t>y</w:t>
        </w:r>
      </w:ins>
      <w:r w:rsidR="000F112D">
        <w:rPr>
          <w:rFonts w:eastAsia="宋体"/>
          <w:lang w:eastAsia="zh-CN"/>
        </w:rPr>
        <w:t xml:space="preserve">-axis (the movement </w:t>
      </w:r>
      <w:commentRangeStart w:id="29"/>
      <w:r w:rsidR="000F112D">
        <w:rPr>
          <w:rFonts w:eastAsia="宋体"/>
          <w:lang w:eastAsia="zh-CN"/>
        </w:rPr>
        <w:t>direction</w:t>
      </w:r>
      <w:commentRangeEnd w:id="29"/>
      <w:r w:rsidR="00305C24">
        <w:rPr>
          <w:rStyle w:val="CommentReference"/>
        </w:rPr>
        <w:commentReference w:id="29"/>
      </w:r>
      <w:r w:rsidR="000F112D">
        <w:rPr>
          <w:rFonts w:eastAsia="宋体"/>
          <w:lang w:eastAsia="zh-CN"/>
        </w:rPr>
        <w:t xml:space="preserve">). </w:t>
      </w:r>
    </w:p>
    <w:p w14:paraId="5C92F2D3" w14:textId="0C7A632B" w:rsidR="00950514" w:rsidRDefault="00950514" w:rsidP="00950514">
      <w:pPr>
        <w:rPr>
          <w:rFonts w:eastAsia="宋体"/>
          <w:lang w:eastAsia="zh-CN"/>
        </w:rPr>
      </w:pPr>
      <w:r w:rsidRPr="00592578">
        <w:rPr>
          <w:rFonts w:eastAsia="宋体"/>
          <w:highlight w:val="yellow"/>
          <w:lang w:eastAsia="zh-CN"/>
        </w:rPr>
        <w:t>[</w:t>
      </w:r>
      <w:proofErr w:type="gramStart"/>
      <w:r w:rsidRPr="00592578">
        <w:rPr>
          <w:rFonts w:eastAsia="宋体"/>
          <w:highlight w:val="yellow"/>
          <w:lang w:eastAsia="zh-CN"/>
        </w:rPr>
        <w:t>original</w:t>
      </w:r>
      <w:proofErr w:type="gramEnd"/>
      <w:r w:rsidRPr="00592578">
        <w:rPr>
          <w:rFonts w:eastAsia="宋体"/>
          <w:highlight w:val="yellow"/>
          <w:lang w:eastAsia="zh-CN"/>
        </w:rPr>
        <w:t xml:space="preserve"> text: 1) along the motion direction, the finger’s movement was hindered by the blimp, and (2) orthogonal to the motion direction, the finger was raised by the blimp a little bit and then dropped back to the original level quickly and (3) orthogonal shift on wrist can be barely observed due to hand’s damping effect, but the motion along the moving direction was hindered in the same way (Figure </w:t>
      </w:r>
      <w:proofErr w:type="spellStart"/>
      <w:r w:rsidRPr="00592578">
        <w:rPr>
          <w:rFonts w:eastAsia="宋体"/>
          <w:highlight w:val="yellow"/>
          <w:lang w:eastAsia="zh-CN"/>
        </w:rPr>
        <w:t>xd</w:t>
      </w:r>
      <w:proofErr w:type="spellEnd"/>
      <w:r w:rsidRPr="00592578">
        <w:rPr>
          <w:rFonts w:eastAsia="宋体"/>
          <w:highlight w:val="yellow"/>
          <w:lang w:eastAsia="zh-CN"/>
        </w:rPr>
        <w:t>). Thus we are interested in studying the motions along and orthogonal to the hand’s moving direction.]</w:t>
      </w:r>
      <w:r w:rsidRPr="00592578">
        <w:rPr>
          <w:rStyle w:val="CommentReference"/>
          <w:highlight w:val="yellow"/>
        </w:rPr>
        <w:commentReference w:id="30"/>
      </w:r>
    </w:p>
    <w:p w14:paraId="463A05D0" w14:textId="5A6219CC" w:rsidR="00950514" w:rsidRDefault="00950514" w:rsidP="00950514">
      <w:pPr>
        <w:rPr>
          <w:rFonts w:eastAsia="宋体"/>
          <w:lang w:eastAsia="zh-CN"/>
        </w:rPr>
      </w:pPr>
      <w:r w:rsidRPr="00A53427">
        <w:rPr>
          <w:rFonts w:eastAsia="宋体"/>
          <w:lang w:eastAsia="zh-CN"/>
        </w:rPr>
        <w:t>The acceleration</w:t>
      </w:r>
      <w:ins w:id="31" w:author="David Ahlström" w:date="2015-08-18T16:46:00Z">
        <w:r w:rsidR="00AD3EEB">
          <w:rPr>
            <w:rFonts w:eastAsia="宋体"/>
            <w:lang w:eastAsia="zh-CN"/>
          </w:rPr>
          <w:t>s</w:t>
        </w:r>
      </w:ins>
      <w:r w:rsidRPr="00A53427">
        <w:rPr>
          <w:rFonts w:eastAsia="宋体"/>
          <w:lang w:eastAsia="zh-CN"/>
        </w:rPr>
        <w:t xml:space="preserve"> </w:t>
      </w:r>
      <w:ins w:id="32" w:author="David Ahlström" w:date="2015-08-18T16:46:00Z">
        <w:r w:rsidR="00AD3EEB">
          <w:rPr>
            <w:rFonts w:eastAsia="宋体"/>
            <w:lang w:eastAsia="zh-CN"/>
          </w:rPr>
          <w:t>i</w:t>
        </w:r>
        <w:r w:rsidR="00AD3EEB" w:rsidRPr="00A53427">
          <w:rPr>
            <w:rFonts w:eastAsia="宋体"/>
            <w:lang w:eastAsia="zh-CN"/>
          </w:rPr>
          <w:t xml:space="preserve">n </w:t>
        </w:r>
      </w:ins>
      <w:r w:rsidRPr="00A53427">
        <w:rPr>
          <w:rFonts w:eastAsia="宋体"/>
          <w:lang w:eastAsia="zh-CN"/>
        </w:rPr>
        <w:t xml:space="preserve">these two directions were calculated by projecting the sensors’ linear acceleration (that is applied due to movement without the gravity force) to the hand moving direction and its orthogonal direction, and adding those sub vectors. </w:t>
      </w:r>
      <w:commentRangeStart w:id="33"/>
      <w:r w:rsidRPr="00A53427">
        <w:rPr>
          <w:rFonts w:eastAsia="宋体"/>
          <w:lang w:eastAsia="zh-CN"/>
        </w:rPr>
        <w:t xml:space="preserve">For instance, for the sensor attached to the finger </w:t>
      </w:r>
      <w:proofErr w:type="spellStart"/>
      <w:r w:rsidRPr="00A53427">
        <w:rPr>
          <w:rFonts w:eastAsia="宋体"/>
          <w:lang w:eastAsia="zh-CN"/>
        </w:rPr>
        <w:t>parallelly</w:t>
      </w:r>
      <w:proofErr w:type="spellEnd"/>
      <w:r w:rsidRPr="00A53427">
        <w:rPr>
          <w:rFonts w:eastAsia="宋体"/>
          <w:lang w:eastAsia="zh-CN"/>
        </w:rPr>
        <w:t xml:space="preserve">, it mainly rotates along the x-axis. As mentioned, the finger wipes vertically on the </w:t>
      </w:r>
      <w:r>
        <w:rPr>
          <w:rFonts w:eastAsia="宋体"/>
          <w:lang w:eastAsia="zh-CN"/>
        </w:rPr>
        <w:t>stripe</w:t>
      </w:r>
      <w:commentRangeEnd w:id="33"/>
      <w:r w:rsidR="00627037">
        <w:rPr>
          <w:rStyle w:val="CommentReference"/>
        </w:rPr>
        <w:commentReference w:id="33"/>
      </w:r>
      <w:r w:rsidRPr="00A53427">
        <w:rPr>
          <w:rFonts w:eastAsia="宋体"/>
          <w:lang w:eastAsia="zh-CN"/>
        </w:rPr>
        <w:t>, thus the hand moving direction was known. We calculated the vector components for z-</w:t>
      </w:r>
      <w:proofErr w:type="spellStart"/>
      <w:r w:rsidRPr="00A53427">
        <w:rPr>
          <w:rFonts w:eastAsia="宋体"/>
          <w:lang w:eastAsia="zh-CN"/>
        </w:rPr>
        <w:t>acc</w:t>
      </w:r>
      <w:proofErr w:type="spellEnd"/>
      <w:r w:rsidRPr="00A53427">
        <w:rPr>
          <w:rFonts w:eastAsia="宋体"/>
          <w:lang w:eastAsia="zh-CN"/>
        </w:rPr>
        <w:t xml:space="preserve"> and y-</w:t>
      </w:r>
      <w:proofErr w:type="spellStart"/>
      <w:r w:rsidRPr="00A53427">
        <w:rPr>
          <w:rFonts w:eastAsia="宋体"/>
          <w:lang w:eastAsia="zh-CN"/>
        </w:rPr>
        <w:t>acc</w:t>
      </w:r>
      <w:proofErr w:type="spellEnd"/>
      <w:r w:rsidRPr="00A53427">
        <w:rPr>
          <w:rFonts w:eastAsia="宋体"/>
          <w:lang w:eastAsia="zh-CN"/>
        </w:rPr>
        <w:t xml:space="preserve"> along the moving direction and its orthogonal direction, as shown in </w:t>
      </w:r>
      <w:del w:id="34" w:author="David Ahlström" w:date="2015-08-19T15:32:00Z">
        <w:r w:rsidRPr="00A53427" w:rsidDel="001C66D6">
          <w:rPr>
            <w:rFonts w:eastAsia="宋体"/>
            <w:lang w:eastAsia="zh-CN"/>
          </w:rPr>
          <w:delText xml:space="preserve">figure </w:delText>
        </w:r>
      </w:del>
      <w:ins w:id="35" w:author="David Ahlström" w:date="2015-08-19T15:32:00Z">
        <w:r w:rsidR="001C66D6">
          <w:rPr>
            <w:rFonts w:eastAsia="宋体"/>
            <w:lang w:eastAsia="zh-CN"/>
          </w:rPr>
          <w:t>F</w:t>
        </w:r>
        <w:r w:rsidR="001C66D6" w:rsidRPr="00A53427">
          <w:rPr>
            <w:rFonts w:eastAsia="宋体"/>
            <w:lang w:eastAsia="zh-CN"/>
          </w:rPr>
          <w:t xml:space="preserve">igure </w:t>
        </w:r>
      </w:ins>
      <w:r w:rsidRPr="00A53427">
        <w:rPr>
          <w:rFonts w:eastAsia="宋体"/>
          <w:lang w:eastAsia="zh-CN"/>
        </w:rPr>
        <w:t>X. Notice that x-</w:t>
      </w:r>
      <w:proofErr w:type="spellStart"/>
      <w:r w:rsidRPr="00A53427">
        <w:rPr>
          <w:rFonts w:eastAsia="宋体"/>
          <w:lang w:eastAsia="zh-CN"/>
        </w:rPr>
        <w:t>acc</w:t>
      </w:r>
      <w:proofErr w:type="spellEnd"/>
      <w:r w:rsidRPr="00A53427">
        <w:rPr>
          <w:rFonts w:eastAsia="宋体"/>
          <w:lang w:eastAsia="zh-CN"/>
        </w:rPr>
        <w:t xml:space="preserve"> was not used in this case. For horizontal swipes, it works in the same way.</w:t>
      </w:r>
    </w:p>
    <w:p w14:paraId="5AFF6C7A" w14:textId="125E5FC3" w:rsidR="00950514" w:rsidRDefault="00950514" w:rsidP="00950514">
      <w:pPr>
        <w:rPr>
          <w:ins w:id="36" w:author="David Ahlström" w:date="2015-08-18T19:05:00Z"/>
          <w:rFonts w:eastAsia="宋体"/>
          <w:lang w:eastAsia="zh-CN"/>
        </w:rPr>
      </w:pPr>
      <w:r w:rsidRPr="00A53427">
        <w:rPr>
          <w:rFonts w:eastAsia="宋体"/>
          <w:lang w:eastAsia="zh-CN"/>
        </w:rPr>
        <w:t xml:space="preserve">Figure X </w:t>
      </w:r>
      <w:del w:id="37" w:author="David Ahlström" w:date="2015-08-18T17:17:00Z">
        <w:r w:rsidRPr="00A53427" w:rsidDel="006913EC">
          <w:rPr>
            <w:rFonts w:eastAsia="宋体"/>
            <w:lang w:eastAsia="zh-CN"/>
          </w:rPr>
          <w:delText xml:space="preserve">presents </w:delText>
        </w:r>
      </w:del>
      <w:ins w:id="38" w:author="David Ahlström" w:date="2015-08-18T17:17:00Z">
        <w:r w:rsidR="006913EC">
          <w:rPr>
            <w:rFonts w:eastAsia="宋体"/>
            <w:lang w:eastAsia="zh-CN"/>
          </w:rPr>
          <w:t>plots</w:t>
        </w:r>
        <w:r w:rsidR="006913EC" w:rsidRPr="00A53427">
          <w:rPr>
            <w:rFonts w:eastAsia="宋体"/>
            <w:lang w:eastAsia="zh-CN"/>
          </w:rPr>
          <w:t xml:space="preserve"> </w:t>
        </w:r>
      </w:ins>
      <w:r w:rsidRPr="00A53427">
        <w:rPr>
          <w:rFonts w:eastAsia="宋体"/>
          <w:lang w:eastAsia="zh-CN"/>
        </w:rPr>
        <w:t>calculated acceleration data</w:t>
      </w:r>
      <w:ins w:id="39" w:author="David Ahlström" w:date="2015-08-18T17:16:00Z">
        <w:r w:rsidR="006913EC">
          <w:rPr>
            <w:rFonts w:eastAsia="宋体"/>
            <w:lang w:eastAsia="zh-CN"/>
          </w:rPr>
          <w:t xml:space="preserve"> along the </w:t>
        </w:r>
      </w:ins>
      <w:ins w:id="40" w:author="David Ahlström" w:date="2015-08-18T17:48:00Z">
        <w:r w:rsidR="00564D3C">
          <w:rPr>
            <w:rFonts w:eastAsia="宋体"/>
            <w:lang w:eastAsia="zh-CN"/>
          </w:rPr>
          <w:t>z</w:t>
        </w:r>
      </w:ins>
      <w:ins w:id="41" w:author="David Ahlström" w:date="2015-08-18T17:16:00Z">
        <w:r w:rsidR="006913EC">
          <w:rPr>
            <w:rFonts w:eastAsia="宋体"/>
            <w:lang w:eastAsia="zh-CN"/>
          </w:rPr>
          <w:t xml:space="preserve">-axis and y-axis </w:t>
        </w:r>
      </w:ins>
      <w:del w:id="42" w:author="David Ahlström" w:date="2015-08-18T17:17:00Z">
        <w:r w:rsidRPr="00A53427" w:rsidDel="006913EC">
          <w:rPr>
            <w:rFonts w:eastAsia="宋体"/>
            <w:lang w:eastAsia="zh-CN"/>
          </w:rPr>
          <w:delText xml:space="preserve"> </w:delText>
        </w:r>
      </w:del>
      <w:ins w:id="43" w:author="David Ahlström" w:date="2015-08-18T17:15:00Z">
        <w:r w:rsidR="006913EC">
          <w:rPr>
            <w:rFonts w:eastAsia="宋体"/>
            <w:lang w:eastAsia="zh-CN"/>
          </w:rPr>
          <w:t xml:space="preserve">for two </w:t>
        </w:r>
      </w:ins>
      <w:ins w:id="44" w:author="David Ahlström" w:date="2015-08-18T18:22:00Z">
        <w:r w:rsidR="00AD3D89">
          <w:rPr>
            <w:rFonts w:eastAsia="宋体"/>
            <w:lang w:eastAsia="zh-CN"/>
          </w:rPr>
          <w:t xml:space="preserve">vertical </w:t>
        </w:r>
      </w:ins>
      <w:ins w:id="45" w:author="David Ahlström" w:date="2015-08-18T17:15:00Z">
        <w:r w:rsidR="006913EC">
          <w:rPr>
            <w:rFonts w:eastAsia="宋体"/>
            <w:lang w:eastAsia="zh-CN"/>
          </w:rPr>
          <w:t>example swipes</w:t>
        </w:r>
      </w:ins>
      <w:ins w:id="46" w:author="David Ahlström" w:date="2015-08-18T17:18:00Z">
        <w:r w:rsidR="006913EC">
          <w:rPr>
            <w:rFonts w:eastAsia="宋体"/>
            <w:lang w:eastAsia="zh-CN"/>
          </w:rPr>
          <w:t xml:space="preserve">, one across a bump and one across a stripe with no bump. </w:t>
        </w:r>
      </w:ins>
      <w:ins w:id="47" w:author="David Ahlström" w:date="2015-08-18T17:48:00Z">
        <w:r w:rsidR="00564D3C">
          <w:rPr>
            <w:rFonts w:eastAsia="宋体"/>
            <w:lang w:eastAsia="zh-CN"/>
          </w:rPr>
          <w:t>The left part of the figure shows data from the finger</w:t>
        </w:r>
      </w:ins>
      <w:ins w:id="48" w:author="David Ahlström" w:date="2015-08-18T19:12:00Z">
        <w:r w:rsidR="00204C68">
          <w:rPr>
            <w:rFonts w:eastAsia="宋体"/>
            <w:lang w:eastAsia="zh-CN"/>
          </w:rPr>
          <w:t xml:space="preserve"> sensor</w:t>
        </w:r>
      </w:ins>
      <w:ins w:id="49" w:author="David Ahlström" w:date="2015-08-18T17:48:00Z">
        <w:r w:rsidR="00564D3C">
          <w:rPr>
            <w:rFonts w:eastAsia="宋体"/>
            <w:lang w:eastAsia="zh-CN"/>
          </w:rPr>
          <w:t xml:space="preserve">, the right part from the wrist sensor. </w:t>
        </w:r>
      </w:ins>
      <w:del w:id="50" w:author="David Ahlström" w:date="2015-08-18T17:50:00Z">
        <w:r w:rsidRPr="00A53427" w:rsidDel="00564D3C">
          <w:rPr>
            <w:rFonts w:eastAsia="宋体"/>
            <w:lang w:eastAsia="zh-CN"/>
          </w:rPr>
          <w:delText xml:space="preserve">along and orthogonal to the finger motion direction from both sensors (on the finger and on the wrist) when hand is swiping vertically on the test </w:delText>
        </w:r>
        <w:r w:rsidDel="00564D3C">
          <w:rPr>
            <w:rFonts w:eastAsia="宋体"/>
            <w:lang w:eastAsia="zh-CN"/>
          </w:rPr>
          <w:delText>stripe</w:delText>
        </w:r>
        <w:r w:rsidRPr="00A53427" w:rsidDel="00564D3C">
          <w:rPr>
            <w:rFonts w:eastAsia="宋体"/>
            <w:lang w:eastAsia="zh-CN"/>
          </w:rPr>
          <w:delText xml:space="preserve">s. </w:delText>
        </w:r>
        <w:r w:rsidDel="00564D3C">
          <w:rPr>
            <w:rFonts w:eastAsia="宋体"/>
            <w:lang w:eastAsia="zh-CN"/>
          </w:rPr>
          <w:delText xml:space="preserve">To reveal the effects caused by the swiping gesture, </w:delText>
        </w:r>
        <w:r w:rsidRPr="007C623E" w:rsidDel="00564D3C">
          <w:rPr>
            <w:rFonts w:eastAsia="宋体"/>
            <w:lang w:eastAsia="zh-CN"/>
          </w:rPr>
          <w:delText>w</w:delText>
        </w:r>
        <w:r w:rsidRPr="00A53427" w:rsidDel="00564D3C">
          <w:rPr>
            <w:rFonts w:eastAsia="宋体"/>
            <w:lang w:eastAsia="zh-CN"/>
          </w:rPr>
          <w:delText xml:space="preserve">e </w:delText>
        </w:r>
        <w:r w:rsidDel="00564D3C">
          <w:rPr>
            <w:rFonts w:eastAsia="宋体"/>
            <w:lang w:eastAsia="zh-CN"/>
          </w:rPr>
          <w:delText xml:space="preserve">tried to avoid </w:delText>
        </w:r>
        <w:r w:rsidRPr="00A53427" w:rsidDel="00564D3C">
          <w:rPr>
            <w:rFonts w:eastAsia="宋体"/>
            <w:lang w:eastAsia="zh-CN"/>
          </w:rPr>
          <w:delText xml:space="preserve">other hand motions </w:delText>
        </w:r>
        <w:r w:rsidDel="00564D3C">
          <w:rPr>
            <w:rFonts w:eastAsia="宋体"/>
            <w:lang w:eastAsia="zh-CN"/>
          </w:rPr>
          <w:delText xml:space="preserve">such as hand shaking and arm lifting </w:delText>
        </w:r>
        <w:r w:rsidRPr="00A53427" w:rsidDel="00564D3C">
          <w:rPr>
            <w:rFonts w:eastAsia="宋体"/>
            <w:lang w:eastAsia="zh-CN"/>
          </w:rPr>
          <w:delText xml:space="preserve">when logging data from the sensors. </w:delText>
        </w:r>
      </w:del>
      <w:r w:rsidRPr="00A53427">
        <w:rPr>
          <w:rFonts w:eastAsia="宋体"/>
          <w:lang w:eastAsia="zh-CN"/>
        </w:rPr>
        <w:t>Along the moving direction</w:t>
      </w:r>
      <w:ins w:id="51" w:author="David Ahlström" w:date="2015-08-18T19:08:00Z">
        <w:r w:rsidR="00204C68">
          <w:rPr>
            <w:rFonts w:eastAsia="宋体"/>
            <w:lang w:eastAsia="zh-CN"/>
          </w:rPr>
          <w:t xml:space="preserve"> (</w:t>
        </w:r>
      </w:ins>
      <w:ins w:id="52" w:author="David Ahlström" w:date="2015-08-19T16:48:00Z">
        <w:r w:rsidR="00C81738">
          <w:rPr>
            <w:rFonts w:eastAsia="宋体"/>
            <w:lang w:eastAsia="zh-CN"/>
          </w:rPr>
          <w:t>y</w:t>
        </w:r>
      </w:ins>
      <w:ins w:id="53" w:author="David Ahlström" w:date="2015-08-18T19:09:00Z">
        <w:r w:rsidR="00204C68">
          <w:rPr>
            <w:rFonts w:eastAsia="宋体"/>
            <w:lang w:eastAsia="zh-CN"/>
          </w:rPr>
          <w:t>-axis</w:t>
        </w:r>
      </w:ins>
      <w:ins w:id="54" w:author="David Ahlström" w:date="2015-08-18T19:23:00Z">
        <w:r w:rsidR="00FD4BEC">
          <w:rPr>
            <w:rFonts w:eastAsia="宋体"/>
            <w:lang w:eastAsia="zh-CN"/>
          </w:rPr>
          <w:t xml:space="preserve">, </w:t>
        </w:r>
        <w:r w:rsidR="00FD4BEC" w:rsidRPr="00FF651B">
          <w:rPr>
            <w:rFonts w:eastAsia="宋体"/>
            <w:highlight w:val="yellow"/>
            <w:lang w:eastAsia="zh-CN"/>
          </w:rPr>
          <w:t>orange</w:t>
        </w:r>
        <w:r w:rsidR="00FD4BEC">
          <w:rPr>
            <w:rFonts w:eastAsia="宋体"/>
            <w:lang w:eastAsia="zh-CN"/>
          </w:rPr>
          <w:t xml:space="preserve"> curve</w:t>
        </w:r>
      </w:ins>
      <w:ins w:id="55" w:author="David Ahlström" w:date="2015-08-18T19:08:00Z">
        <w:r w:rsidR="00204C68">
          <w:rPr>
            <w:rFonts w:eastAsia="宋体"/>
            <w:lang w:eastAsia="zh-CN"/>
          </w:rPr>
          <w:t>)</w:t>
        </w:r>
      </w:ins>
      <w:r w:rsidRPr="00A53427">
        <w:rPr>
          <w:rFonts w:eastAsia="宋体"/>
          <w:lang w:eastAsia="zh-CN"/>
        </w:rPr>
        <w:t>, both sensors respond to the bump</w:t>
      </w:r>
      <w:ins w:id="56" w:author="David Ahlström" w:date="2015-08-18T19:27:00Z">
        <w:r w:rsidR="0026111A">
          <w:rPr>
            <w:rFonts w:eastAsia="宋体"/>
            <w:lang w:eastAsia="zh-CN"/>
          </w:rPr>
          <w:t xml:space="preserve"> (</w:t>
        </w:r>
        <w:r w:rsidR="0026111A" w:rsidRPr="00FF651B">
          <w:rPr>
            <w:rFonts w:eastAsia="宋体"/>
            <w:highlight w:val="yellow"/>
            <w:lang w:eastAsia="zh-CN"/>
          </w:rPr>
          <w:t>here guide the reader through the figure</w:t>
        </w:r>
        <w:r w:rsidR="0026111A">
          <w:rPr>
            <w:rFonts w:eastAsia="宋体"/>
            <w:lang w:eastAsia="zh-CN"/>
          </w:rPr>
          <w:t xml:space="preserve">). Along the </w:t>
        </w:r>
      </w:ins>
      <w:ins w:id="57" w:author="David Ahlström" w:date="2015-08-19T16:48:00Z">
        <w:r w:rsidR="00C81738">
          <w:rPr>
            <w:rFonts w:eastAsia="宋体"/>
            <w:lang w:eastAsia="zh-CN"/>
          </w:rPr>
          <w:t>z</w:t>
        </w:r>
      </w:ins>
      <w:ins w:id="58" w:author="David Ahlström" w:date="2015-08-18T19:27:00Z">
        <w:r w:rsidR="0026111A">
          <w:rPr>
            <w:rFonts w:eastAsia="宋体"/>
            <w:lang w:eastAsia="zh-CN"/>
          </w:rPr>
          <w:t xml:space="preserve">-axis, however, </w:t>
        </w:r>
      </w:ins>
      <w:ins w:id="59" w:author="David Ahlström" w:date="2015-08-18T19:28:00Z">
        <w:r w:rsidR="0026111A">
          <w:rPr>
            <w:rFonts w:eastAsia="宋体"/>
            <w:lang w:eastAsia="zh-CN"/>
          </w:rPr>
          <w:t>we see marked differences between the two sensor positions with the finger sensor showing greater changes in the acceleration (</w:t>
        </w:r>
        <w:r w:rsidR="0026111A" w:rsidRPr="00FF651B">
          <w:rPr>
            <w:rFonts w:eastAsia="宋体"/>
            <w:highlight w:val="yellow"/>
            <w:lang w:eastAsia="zh-CN"/>
          </w:rPr>
          <w:t>here guide the reader through the figure</w:t>
        </w:r>
        <w:r w:rsidR="0026111A">
          <w:rPr>
            <w:rFonts w:eastAsia="宋体"/>
            <w:lang w:eastAsia="zh-CN"/>
          </w:rPr>
          <w:t xml:space="preserve">). </w:t>
        </w:r>
      </w:ins>
      <w:del w:id="60" w:author="David Ahlström" w:date="2015-08-18T19:30:00Z">
        <w:r w:rsidRPr="00A53427" w:rsidDel="0026111A">
          <w:rPr>
            <w:rFonts w:eastAsia="宋体"/>
            <w:lang w:eastAsia="zh-CN"/>
          </w:rPr>
          <w:delText xml:space="preserve"> while orthogonal to the moving direction, the sensor on the finger has a stronger response than the sensor on the wrist does.</w:delText>
        </w:r>
      </w:del>
    </w:p>
    <w:p w14:paraId="6715B532" w14:textId="72FA37EF" w:rsidR="007143EA" w:rsidRDefault="007143EA" w:rsidP="00FF651B">
      <w:pPr>
        <w:pStyle w:val="Caption"/>
        <w:rPr>
          <w:rFonts w:eastAsia="宋体"/>
          <w:lang w:eastAsia="zh-CN"/>
        </w:rPr>
      </w:pPr>
      <w:r w:rsidRPr="00086171">
        <w:rPr>
          <w:rFonts w:eastAsia="宋体"/>
          <w:noProof/>
        </w:rPr>
        <w:drawing>
          <wp:inline distT="0" distB="0" distL="0" distR="0" wp14:anchorId="70E60D61" wp14:editId="39860FB7">
            <wp:extent cx="3063240" cy="1346835"/>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_acc_plots.png"/>
                    <pic:cNvPicPr/>
                  </pic:nvPicPr>
                  <pic:blipFill>
                    <a:blip r:embed="rId14">
                      <a:extLst>
                        <a:ext uri="{28A0092B-C50C-407E-A947-70E740481C1C}">
                          <a14:useLocalDpi xmlns:a14="http://schemas.microsoft.com/office/drawing/2010/main" val="0"/>
                        </a:ext>
                      </a:extLst>
                    </a:blip>
                    <a:stretch>
                      <a:fillRect/>
                    </a:stretch>
                  </pic:blipFill>
                  <pic:spPr>
                    <a:xfrm>
                      <a:off x="0" y="0"/>
                      <a:ext cx="3063240" cy="1346835"/>
                    </a:xfrm>
                    <a:prstGeom prst="rect">
                      <a:avLst/>
                    </a:prstGeom>
                  </pic:spPr>
                </pic:pic>
              </a:graphicData>
            </a:graphic>
          </wp:inline>
        </w:drawing>
      </w:r>
      <w:proofErr w:type="gramStart"/>
      <w:r>
        <w:t xml:space="preserve">Figure </w:t>
      </w:r>
      <w:fldSimple w:instr=" SEQ Figure \* ARABIC ">
        <w:r w:rsidR="00F419D3">
          <w:rPr>
            <w:noProof/>
          </w:rPr>
          <w:t>4</w:t>
        </w:r>
      </w:fldSimple>
      <w:r>
        <w:t>.</w:t>
      </w:r>
      <w:proofErr w:type="gramEnd"/>
      <w:r>
        <w:t xml:space="preserve"> </w:t>
      </w:r>
      <w:r w:rsidR="0026111A">
        <w:rPr>
          <w:highlight w:val="yellow"/>
        </w:rPr>
        <w:t>Space holder. W</w:t>
      </w:r>
      <w:r w:rsidRPr="00FD4BEC">
        <w:rPr>
          <w:highlight w:val="yellow"/>
        </w:rPr>
        <w:t>e need something like this, with axes labels</w:t>
      </w:r>
      <w:r>
        <w:t xml:space="preserve">. </w:t>
      </w:r>
      <w:proofErr w:type="gramStart"/>
      <w:r>
        <w:t>Calculated accelerations from the finger and wrist sensors.</w:t>
      </w:r>
      <w:proofErr w:type="gramEnd"/>
    </w:p>
    <w:p w14:paraId="595B4438" w14:textId="69D9CAE8" w:rsidR="00950514" w:rsidDel="00204C68" w:rsidRDefault="00C81738" w:rsidP="00950514">
      <w:pPr>
        <w:rPr>
          <w:del w:id="61" w:author="David Ahlström" w:date="2015-08-18T19:08:00Z"/>
        </w:rPr>
      </w:pPr>
      <w:commentRangeStart w:id="62"/>
      <w:ins w:id="63" w:author="David Ahlström" w:date="2015-08-19T16:49:00Z">
        <w:r>
          <w:lastRenderedPageBreak/>
          <w:t xml:space="preserve">With these initial insights regarding </w:t>
        </w:r>
      </w:ins>
      <w:ins w:id="64" w:author="David Ahlström" w:date="2015-08-19T16:52:00Z">
        <w:r w:rsidR="006A30DC">
          <w:t xml:space="preserve">swipe styles and </w:t>
        </w:r>
      </w:ins>
      <w:ins w:id="65" w:author="David Ahlström" w:date="2015-08-19T16:50:00Z">
        <w:r w:rsidR="00D04460">
          <w:t xml:space="preserve">acceleration </w:t>
        </w:r>
      </w:ins>
      <w:ins w:id="66" w:author="David Ahlström" w:date="2015-08-19T16:52:00Z">
        <w:r w:rsidR="006A30DC">
          <w:t>data</w:t>
        </w:r>
      </w:ins>
      <w:commentRangeEnd w:id="62"/>
      <w:ins w:id="67" w:author="David Ahlström" w:date="2015-08-19T17:07:00Z">
        <w:r w:rsidR="008E0EAA">
          <w:rPr>
            <w:rStyle w:val="CommentReference"/>
          </w:rPr>
          <w:commentReference w:id="62"/>
        </w:r>
      </w:ins>
      <w:ins w:id="69" w:author="David Ahlström" w:date="2015-08-19T16:52:00Z">
        <w:r w:rsidR="006A30DC">
          <w:t>,</w:t>
        </w:r>
      </w:ins>
      <w:ins w:id="70" w:author="David Ahlström" w:date="2015-08-19T16:53:00Z">
        <w:r w:rsidR="006A30DC">
          <w:t xml:space="preserve"> we </w:t>
        </w:r>
      </w:ins>
      <w:ins w:id="71" w:author="David Ahlström" w:date="2015-08-19T17:06:00Z">
        <w:r w:rsidR="008E0EAA">
          <w:t xml:space="preserve">followed the methods </w:t>
        </w:r>
      </w:ins>
      <w:ins w:id="72" w:author="David Ahlström" w:date="2015-08-19T17:07:00Z">
        <w:r w:rsidR="008E0EAA" w:rsidRPr="003560D1">
          <w:t>McGrath et</w:t>
        </w:r>
        <w:r w:rsidR="008E0EAA">
          <w:t xml:space="preserve"> </w:t>
        </w:r>
        <w:r w:rsidR="008E0EAA" w:rsidRPr="003560D1">
          <w:t>al</w:t>
        </w:r>
        <w:r w:rsidR="008E0EAA">
          <w:t>.</w:t>
        </w:r>
      </w:ins>
      <w:ins w:id="73" w:author="David Ahlström" w:date="2015-08-19T17:09:00Z">
        <w:r w:rsidR="008E0EAA">
          <w:t>’s</w:t>
        </w:r>
      </w:ins>
      <w:ins w:id="74" w:author="David Ahlström" w:date="2015-08-19T17:07:00Z">
        <w:r w:rsidR="008E0EAA" w:rsidRPr="003560D1">
          <w:t xml:space="preserve"> [</w:t>
        </w:r>
        <w:r w:rsidR="008E0EAA" w:rsidRPr="008E0EAA">
          <w:fldChar w:fldCharType="begin"/>
        </w:r>
        <w:r w:rsidR="008E0EAA" w:rsidRPr="008E0EAA">
          <w:instrText xml:space="preserve"> REF _Ref420077009 \r \h  \* MERGEFORMAT </w:instrText>
        </w:r>
      </w:ins>
      <w:ins w:id="75" w:author="David Ahlström" w:date="2015-08-19T17:07:00Z">
        <w:r w:rsidR="008E0EAA" w:rsidRPr="008E0EAA">
          <w:fldChar w:fldCharType="separate"/>
        </w:r>
      </w:ins>
      <w:r w:rsidR="008E0EAA" w:rsidRPr="00EA1E13">
        <w:t>17</w:t>
      </w:r>
      <w:ins w:id="76" w:author="David Ahlström" w:date="2015-08-19T17:07:00Z">
        <w:r w:rsidR="008E0EAA" w:rsidRPr="008E0EAA">
          <w:fldChar w:fldCharType="end"/>
        </w:r>
        <w:r w:rsidR="008E0EAA" w:rsidRPr="008E0EAA">
          <w:t>]</w:t>
        </w:r>
        <w:r w:rsidR="008E0EAA">
          <w:t xml:space="preserve"> and Zhang et al.</w:t>
        </w:r>
      </w:ins>
      <w:ins w:id="77" w:author="David Ahlström" w:date="2015-08-19T17:09:00Z">
        <w:r w:rsidR="008E0EAA">
          <w:t>’s</w:t>
        </w:r>
      </w:ins>
      <w:ins w:id="78" w:author="David Ahlström" w:date="2015-08-19T17:07:00Z">
        <w:r w:rsidR="008E0EAA">
          <w:t xml:space="preserve"> [</w:t>
        </w:r>
        <w:r w:rsidR="008E0EAA">
          <w:fldChar w:fldCharType="begin"/>
        </w:r>
        <w:r w:rsidR="008E0EAA">
          <w:instrText xml:space="preserve"> REF _Ref422909873 \r \h </w:instrText>
        </w:r>
      </w:ins>
      <w:ins w:id="79" w:author="David Ahlström" w:date="2015-08-19T17:07:00Z">
        <w:r w:rsidR="008E0EAA">
          <w:fldChar w:fldCharType="separate"/>
        </w:r>
      </w:ins>
      <w:r w:rsidR="008E0EAA">
        <w:t>33</w:t>
      </w:r>
      <w:ins w:id="80" w:author="David Ahlström" w:date="2015-08-19T17:07:00Z">
        <w:r w:rsidR="008E0EAA">
          <w:fldChar w:fldCharType="end"/>
        </w:r>
        <w:r w:rsidR="008E0EAA">
          <w:t>]</w:t>
        </w:r>
      </w:ins>
      <w:ins w:id="81" w:author="David Ahlström" w:date="2015-08-19T16:52:00Z">
        <w:r w:rsidR="006A30DC">
          <w:t xml:space="preserve"> </w:t>
        </w:r>
      </w:ins>
      <w:ins w:id="82" w:author="David Ahlström" w:date="2015-08-19T17:09:00Z">
        <w:r w:rsidR="008E0EAA">
          <w:t xml:space="preserve">to </w:t>
        </w:r>
      </w:ins>
      <w:del w:id="83" w:author="David Ahlström" w:date="2015-08-18T19:05:00Z">
        <w:r w:rsidR="00950514" w:rsidRPr="00EA1E13" w:rsidDel="007143EA">
          <w:rPr>
            <w:rFonts w:eastAsia="宋体"/>
            <w:noProof/>
            <w:rPrChange w:id="84" w:author="Unknown">
              <w:rPr>
                <w:noProof/>
              </w:rPr>
            </w:rPrChange>
          </w:rPr>
          <w:drawing>
            <wp:inline distT="0" distB="0" distL="0" distR="0" wp14:anchorId="1D550538" wp14:editId="1B85B0D4">
              <wp:extent cx="1487170" cy="1811655"/>
              <wp:effectExtent l="0" t="0" r="11430" b="0"/>
              <wp:docPr id="7" name="Picture 3" descr="signal-comparision-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al-comparision-r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7170" cy="1811655"/>
                      </a:xfrm>
                      <a:prstGeom prst="rect">
                        <a:avLst/>
                      </a:prstGeom>
                      <a:noFill/>
                      <a:ln>
                        <a:noFill/>
                      </a:ln>
                    </pic:spPr>
                  </pic:pic>
                </a:graphicData>
              </a:graphic>
            </wp:inline>
          </w:drawing>
        </w:r>
        <w:r w:rsidR="00950514" w:rsidRPr="00EA1E13" w:rsidDel="007143EA">
          <w:rPr>
            <w:rFonts w:eastAsia="宋体"/>
            <w:noProof/>
            <w:rPrChange w:id="85" w:author="Unknown">
              <w:rPr>
                <w:noProof/>
              </w:rPr>
            </w:rPrChange>
          </w:rPr>
          <w:drawing>
            <wp:inline distT="0" distB="0" distL="0" distR="0" wp14:anchorId="2CC46075" wp14:editId="3B3531DD">
              <wp:extent cx="1487170" cy="1811655"/>
              <wp:effectExtent l="0" t="0" r="11430" b="0"/>
              <wp:docPr id="8" name="Picture 5" descr="signal-comparision-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al-comparision-watc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7170" cy="1811655"/>
                      </a:xfrm>
                      <a:prstGeom prst="rect">
                        <a:avLst/>
                      </a:prstGeom>
                      <a:noFill/>
                      <a:ln>
                        <a:noFill/>
                      </a:ln>
                    </pic:spPr>
                  </pic:pic>
                </a:graphicData>
              </a:graphic>
            </wp:inline>
          </w:drawing>
        </w:r>
      </w:del>
    </w:p>
    <w:p w14:paraId="6C6D9CE5" w14:textId="3D186A6B" w:rsidR="00733066" w:rsidDel="00204C68" w:rsidRDefault="00733066" w:rsidP="00733066">
      <w:pPr>
        <w:pStyle w:val="Caption"/>
        <w:rPr>
          <w:del w:id="86" w:author="David Ahlström" w:date="2015-08-18T19:07:00Z"/>
        </w:rPr>
      </w:pPr>
      <w:del w:id="87" w:author="David Ahlström" w:date="2015-08-18T19:07:00Z">
        <w:r w:rsidDel="00204C68">
          <w:delText xml:space="preserve">Figure </w:delText>
        </w:r>
        <w:r w:rsidR="00291F75" w:rsidDel="00204C68">
          <w:rPr>
            <w:b w:val="0"/>
          </w:rPr>
          <w:fldChar w:fldCharType="begin"/>
        </w:r>
        <w:r w:rsidR="00291F75" w:rsidDel="00204C68">
          <w:delInstrText xml:space="preserve"> SEQ Figure \* ARABIC </w:delInstrText>
        </w:r>
        <w:r w:rsidR="00291F75" w:rsidDel="00204C68">
          <w:rPr>
            <w:b w:val="0"/>
          </w:rPr>
          <w:fldChar w:fldCharType="separate"/>
        </w:r>
      </w:del>
      <w:del w:id="88" w:author="David Ahlström" w:date="2015-08-18T19:06:00Z">
        <w:r w:rsidR="001D0F69" w:rsidDel="007143EA">
          <w:rPr>
            <w:noProof/>
          </w:rPr>
          <w:delText>4</w:delText>
        </w:r>
      </w:del>
      <w:del w:id="89" w:author="David Ahlström" w:date="2015-08-18T19:07:00Z">
        <w:r w:rsidR="00291F75" w:rsidDel="00204C68">
          <w:rPr>
            <w:b w:val="0"/>
            <w:noProof/>
          </w:rPr>
          <w:fldChar w:fldCharType="end"/>
        </w:r>
        <w:r w:rsidDel="00204C68">
          <w:delText>. Calculated accelerations on (a) finger and (b) wrist while swiping.</w:delText>
        </w:r>
      </w:del>
    </w:p>
    <w:p w14:paraId="3A4CD838" w14:textId="20FC4949" w:rsidR="00086171" w:rsidRDefault="00733066" w:rsidP="008E0EAA">
      <w:pPr>
        <w:rPr>
          <w:ins w:id="90" w:author="David Ahlström" w:date="2015-08-19T11:21:00Z"/>
        </w:rPr>
      </w:pPr>
      <w:del w:id="91" w:author="David Ahlström" w:date="2015-08-19T17:09:00Z">
        <w:r w:rsidDel="008E0EAA">
          <w:delText xml:space="preserve">We </w:delText>
        </w:r>
      </w:del>
      <w:proofErr w:type="gramStart"/>
      <w:r>
        <w:t>select</w:t>
      </w:r>
      <w:proofErr w:type="gramEnd"/>
      <w:r>
        <w:t xml:space="preserve"> features to represent the </w:t>
      </w:r>
      <w:commentRangeStart w:id="92"/>
      <w:r>
        <w:t>accelerations</w:t>
      </w:r>
      <w:commentRangeEnd w:id="92"/>
      <w:r w:rsidR="008E0EAA">
        <w:rPr>
          <w:rStyle w:val="CommentReference"/>
        </w:rPr>
        <w:commentReference w:id="92"/>
      </w:r>
      <w:del w:id="93" w:author="David Ahlström" w:date="2015-08-19T17:09:00Z">
        <w:r w:rsidDel="008E0EAA">
          <w:delText xml:space="preserve"> following the methods</w:delText>
        </w:r>
      </w:del>
      <w:del w:id="94" w:author="David Ahlström" w:date="2015-08-19T17:07:00Z">
        <w:r w:rsidDel="008E0EAA">
          <w:delText xml:space="preserve"> introduced in </w:delText>
        </w:r>
        <w:r w:rsidRPr="003560D1" w:rsidDel="008E0EAA">
          <w:delText>McGrath et</w:delText>
        </w:r>
      </w:del>
      <w:del w:id="95" w:author="David Ahlström" w:date="2015-08-18T19:53:00Z">
        <w:r w:rsidRPr="003560D1" w:rsidDel="00C215E9">
          <w:delText>.</w:delText>
        </w:r>
      </w:del>
      <w:del w:id="96" w:author="David Ahlström" w:date="2015-08-19T17:07:00Z">
        <w:r w:rsidRPr="003560D1" w:rsidDel="008E0EAA">
          <w:delText>al [</w:delText>
        </w:r>
        <w:r w:rsidRPr="003560D1" w:rsidDel="008E0EAA">
          <w:fldChar w:fldCharType="begin"/>
        </w:r>
        <w:r w:rsidRPr="003560D1" w:rsidDel="008E0EAA">
          <w:delInstrText xml:space="preserve"> REF _Ref420077009 \r \h  \* MERGEFORMAT </w:delInstrText>
        </w:r>
        <w:r w:rsidRPr="003560D1" w:rsidDel="008E0EAA">
          <w:fldChar w:fldCharType="separate"/>
        </w:r>
        <w:r w:rsidDel="008E0EAA">
          <w:rPr>
            <w:b/>
          </w:rPr>
          <w:delText>Error! Reference source not found.</w:delText>
        </w:r>
        <w:r w:rsidRPr="003560D1" w:rsidDel="008E0EAA">
          <w:fldChar w:fldCharType="end"/>
        </w:r>
        <w:r w:rsidRPr="003560D1" w:rsidDel="008E0EAA">
          <w:delText>]</w:delText>
        </w:r>
        <w:r w:rsidDel="008E0EAA">
          <w:delText xml:space="preserve"> and Zhang et</w:delText>
        </w:r>
      </w:del>
      <w:del w:id="97" w:author="David Ahlström" w:date="2015-08-18T19:53:00Z">
        <w:r w:rsidDel="00C215E9">
          <w:delText>.</w:delText>
        </w:r>
      </w:del>
      <w:del w:id="98" w:author="David Ahlström" w:date="2015-08-19T17:07:00Z">
        <w:r w:rsidDel="008E0EAA">
          <w:delText>al [</w:delText>
        </w:r>
        <w:r w:rsidDel="008E0EAA">
          <w:fldChar w:fldCharType="begin"/>
        </w:r>
        <w:r w:rsidDel="008E0EAA">
          <w:delInstrText xml:space="preserve"> REF _Ref422909873 \r \h </w:delInstrText>
        </w:r>
        <w:r w:rsidDel="008E0EAA">
          <w:fldChar w:fldCharType="separate"/>
        </w:r>
        <w:r w:rsidDel="008E0EAA">
          <w:rPr>
            <w:b/>
          </w:rPr>
          <w:delText>Error! Reference source not found.</w:delText>
        </w:r>
        <w:r w:rsidDel="008E0EAA">
          <w:fldChar w:fldCharType="end"/>
        </w:r>
        <w:r w:rsidDel="008E0EAA">
          <w:delText>]</w:delText>
        </w:r>
      </w:del>
      <w:r>
        <w:t xml:space="preserve">. </w:t>
      </w:r>
      <w:ins w:id="99" w:author="David Ahlström" w:date="2015-08-19T17:10:00Z">
        <w:r w:rsidR="008E0EAA">
          <w:t>Our</w:t>
        </w:r>
      </w:ins>
      <w:ins w:id="100" w:author="David Ahlström" w:date="2015-08-18T19:56:00Z">
        <w:r w:rsidR="00C215E9">
          <w:t xml:space="preserve"> selected features </w:t>
        </w:r>
      </w:ins>
      <w:ins w:id="101" w:author="David Ahlström" w:date="2015-08-19T17:10:00Z">
        <w:r w:rsidR="008E0EAA">
          <w:t>are</w:t>
        </w:r>
      </w:ins>
      <w:ins w:id="102" w:author="David Ahlström" w:date="2015-08-18T19:56:00Z">
        <w:r w:rsidR="00C215E9">
          <w:t xml:space="preserve"> </w:t>
        </w:r>
        <w:proofErr w:type="spellStart"/>
        <w:r w:rsidR="00C215E9">
          <w:t>xxxxxxxxx</w:t>
        </w:r>
        <w:proofErr w:type="spellEnd"/>
        <w:r w:rsidR="00C215E9">
          <w:t xml:space="preserve">, </w:t>
        </w:r>
        <w:proofErr w:type="spellStart"/>
        <w:r w:rsidR="00C215E9">
          <w:t>yyyyyyyy</w:t>
        </w:r>
        <w:proofErr w:type="spellEnd"/>
        <w:r w:rsidR="00C215E9">
          <w:t xml:space="preserve">, </w:t>
        </w:r>
        <w:proofErr w:type="spellStart"/>
        <w:r w:rsidR="00C215E9">
          <w:t>zzzzzzzzz</w:t>
        </w:r>
        <w:proofErr w:type="spellEnd"/>
        <w:r w:rsidR="00C215E9">
          <w:t xml:space="preserve">, </w:t>
        </w:r>
        <w:proofErr w:type="spellStart"/>
        <w:r w:rsidR="00C215E9">
          <w:t>xyxyxxyxyyxyxyxy</w:t>
        </w:r>
        <w:proofErr w:type="spellEnd"/>
        <w:r w:rsidR="00C215E9">
          <w:t xml:space="preserve">, and </w:t>
        </w:r>
        <w:proofErr w:type="spellStart"/>
        <w:r w:rsidR="00C215E9">
          <w:t>fkkkkkkkkk</w:t>
        </w:r>
        <w:proofErr w:type="spellEnd"/>
        <w:r w:rsidR="00C215E9">
          <w:t>.</w:t>
        </w:r>
      </w:ins>
      <w:ins w:id="103" w:author="David Ahlström" w:date="2015-08-19T11:14:00Z">
        <w:r w:rsidR="0015467D">
          <w:t xml:space="preserve"> Here please </w:t>
        </w:r>
      </w:ins>
      <w:ins w:id="104" w:author="David Ahlström" w:date="2015-08-19T11:20:00Z">
        <w:r w:rsidR="00086171">
          <w:t>explain/motivate the selected features here</w:t>
        </w:r>
      </w:ins>
      <w:ins w:id="105" w:author="David Ahlström" w:date="2015-08-19T11:21:00Z">
        <w:r w:rsidR="00086171">
          <w:t>.</w:t>
        </w:r>
      </w:ins>
      <w:ins w:id="106" w:author="David Ahlström" w:date="2015-08-18T19:56:00Z">
        <w:r w:rsidR="00C215E9">
          <w:t xml:space="preserve"> </w:t>
        </w:r>
      </w:ins>
    </w:p>
    <w:p w14:paraId="64A2D949" w14:textId="2D22D7FC" w:rsidR="00733066" w:rsidRDefault="00086171" w:rsidP="00733066">
      <w:ins w:id="107" w:author="David Ahlström" w:date="2015-08-19T11:21:00Z">
        <w:r>
          <w:t xml:space="preserve">Both </w:t>
        </w:r>
      </w:ins>
      <w:ins w:id="108" w:author="David Ahlström" w:date="2015-08-19T11:22:00Z">
        <w:r>
          <w:t xml:space="preserve">IMUs </w:t>
        </w:r>
      </w:ins>
      <w:r w:rsidR="00733066">
        <w:t xml:space="preserve">collects </w:t>
      </w:r>
      <w:commentRangeStart w:id="109"/>
      <w:r w:rsidR="00733066">
        <w:t>~</w:t>
      </w:r>
      <w:commentRangeEnd w:id="109"/>
      <w:r>
        <w:rPr>
          <w:rStyle w:val="CommentReference"/>
        </w:rPr>
        <w:commentReference w:id="109"/>
      </w:r>
      <w:r w:rsidR="00733066">
        <w:t xml:space="preserve">55 frames per second, and a swipe gestures usually takes about 0.5 seconds. We extract 32 frames </w:t>
      </w:r>
      <w:r w:rsidR="00733066" w:rsidRPr="00A53427">
        <w:rPr>
          <w:highlight w:val="yellow"/>
        </w:rPr>
        <w:t>containing the largest acceleration value</w:t>
      </w:r>
      <w:r w:rsidR="00733066">
        <w:t xml:space="preserve"> to </w:t>
      </w:r>
      <w:commentRangeStart w:id="110"/>
      <w:r w:rsidR="00733066">
        <w:t>calculate features</w:t>
      </w:r>
      <w:commentRangeEnd w:id="110"/>
      <w:r>
        <w:rPr>
          <w:rStyle w:val="CommentReference"/>
        </w:rPr>
        <w:commentReference w:id="110"/>
      </w:r>
      <w:r w:rsidR="00733066">
        <w:t xml:space="preserve">. We make it to 32 frames for convenience of translating the signals into frequency domain. </w:t>
      </w:r>
      <w:r w:rsidR="00733066" w:rsidRPr="00A53427">
        <w:t xml:space="preserve">Besides adding the common measurements for brutal force signals as our features, such as standard deviation, </w:t>
      </w:r>
      <w:proofErr w:type="spellStart"/>
      <w:r w:rsidR="00733066" w:rsidRPr="00A53427">
        <w:t>skewness</w:t>
      </w:r>
      <w:proofErr w:type="spellEnd"/>
      <w:r w:rsidR="00733066" w:rsidRPr="00A53427">
        <w:t xml:space="preserve"> and kurtosis of both accelerations </w:t>
      </w:r>
      <w:commentRangeStart w:id="111"/>
      <w:r w:rsidR="00733066" w:rsidRPr="00A53427">
        <w:t>(3 * 2)</w:t>
      </w:r>
      <w:commentRangeEnd w:id="111"/>
      <w:r w:rsidR="00186598">
        <w:rPr>
          <w:rStyle w:val="CommentReference"/>
        </w:rPr>
        <w:commentReference w:id="111"/>
      </w:r>
      <w:r w:rsidR="00733066" w:rsidRPr="00A53427">
        <w:t xml:space="preserve">, we calculate the largest absolute </w:t>
      </w:r>
      <w:r w:rsidR="00733066" w:rsidRPr="00A53427">
        <w:rPr>
          <w:rFonts w:eastAsia="宋体"/>
          <w:lang w:eastAsia="zh-CN"/>
        </w:rPr>
        <w:t xml:space="preserve">value difference between two </w:t>
      </w:r>
      <w:ins w:id="112" w:author="David Ahlström" w:date="2015-08-19T11:29:00Z">
        <w:r w:rsidR="00186598">
          <w:rPr>
            <w:rFonts w:eastAsia="宋体"/>
            <w:lang w:eastAsia="zh-CN"/>
          </w:rPr>
          <w:t>consecutive</w:t>
        </w:r>
        <w:r w:rsidR="00186598" w:rsidRPr="00A53427">
          <w:rPr>
            <w:rFonts w:eastAsia="宋体"/>
            <w:lang w:eastAsia="zh-CN"/>
          </w:rPr>
          <w:t xml:space="preserve"> </w:t>
        </w:r>
      </w:ins>
      <w:r w:rsidR="00733066" w:rsidRPr="00A53427">
        <w:rPr>
          <w:rFonts w:eastAsia="宋体"/>
          <w:lang w:eastAsia="zh-CN"/>
        </w:rPr>
        <w:t xml:space="preserve">frames of the signal </w:t>
      </w:r>
      <w:commentRangeStart w:id="113"/>
      <w:r w:rsidR="00733066" w:rsidRPr="00A53427">
        <w:rPr>
          <w:rFonts w:eastAsia="宋体"/>
          <w:lang w:eastAsia="zh-CN"/>
        </w:rPr>
        <w:t>(1 * 2)</w:t>
      </w:r>
      <w:commentRangeEnd w:id="113"/>
      <w:r w:rsidR="00186598">
        <w:rPr>
          <w:rStyle w:val="CommentReference"/>
        </w:rPr>
        <w:commentReference w:id="113"/>
      </w:r>
      <w:r w:rsidR="00733066" w:rsidRPr="00A53427">
        <w:rPr>
          <w:rFonts w:eastAsia="宋体"/>
          <w:lang w:eastAsia="zh-CN"/>
        </w:rPr>
        <w:t xml:space="preserve">. </w:t>
      </w:r>
      <w:ins w:id="114" w:author="David Ahlström" w:date="2015-08-19T11:41:00Z">
        <w:r w:rsidR="00096BBF">
          <w:rPr>
            <w:rFonts w:eastAsia="宋体"/>
            <w:lang w:eastAsia="zh-CN"/>
          </w:rPr>
          <w:t>In theory</w:t>
        </w:r>
      </w:ins>
      <w:del w:id="115" w:author="David Ahlström" w:date="2015-08-19T11:41:00Z">
        <w:r w:rsidR="00733066" w:rsidRPr="00A53427" w:rsidDel="00096BBF">
          <w:rPr>
            <w:rFonts w:eastAsia="宋体"/>
            <w:lang w:eastAsia="zh-CN"/>
          </w:rPr>
          <w:delText>Usually</w:delText>
        </w:r>
      </w:del>
      <w:r w:rsidR="00733066" w:rsidRPr="00A53427">
        <w:rPr>
          <w:rFonts w:eastAsia="宋体"/>
          <w:lang w:eastAsia="zh-CN"/>
        </w:rPr>
        <w:t>, compared to a</w:t>
      </w:r>
      <w:del w:id="116" w:author="David Ahlström" w:date="2015-08-19T11:41:00Z">
        <w:r w:rsidR="00733066" w:rsidRPr="00A53427" w:rsidDel="00096BBF">
          <w:rPr>
            <w:rFonts w:eastAsia="宋体"/>
            <w:lang w:eastAsia="zh-CN"/>
          </w:rPr>
          <w:delText xml:space="preserve"> smooth</w:delText>
        </w:r>
      </w:del>
      <w:r w:rsidR="00733066" w:rsidRPr="00A53427">
        <w:rPr>
          <w:rFonts w:eastAsia="宋体"/>
          <w:lang w:eastAsia="zh-CN"/>
        </w:rPr>
        <w:t xml:space="preserve"> swipe</w:t>
      </w:r>
      <w:ins w:id="117" w:author="David Ahlström" w:date="2015-08-19T11:41:00Z">
        <w:r w:rsidR="00096BBF">
          <w:rPr>
            <w:rFonts w:eastAsia="宋体"/>
            <w:lang w:eastAsia="zh-CN"/>
          </w:rPr>
          <w:t xml:space="preserve"> over a flat surface</w:t>
        </w:r>
      </w:ins>
      <w:r w:rsidR="00733066" w:rsidRPr="00A53427">
        <w:rPr>
          <w:rFonts w:eastAsia="宋体"/>
          <w:lang w:eastAsia="zh-CN"/>
        </w:rPr>
        <w:t xml:space="preserve">, </w:t>
      </w:r>
      <w:ins w:id="118" w:author="David Ahlström" w:date="2015-08-19T11:42:00Z">
        <w:r w:rsidR="00096BBF">
          <w:rPr>
            <w:rFonts w:eastAsia="宋体"/>
            <w:lang w:eastAsia="zh-CN"/>
          </w:rPr>
          <w:t xml:space="preserve">a </w:t>
        </w:r>
      </w:ins>
      <w:ins w:id="119" w:author="David Ahlström" w:date="2015-08-19T11:39:00Z">
        <w:r w:rsidR="00096BBF">
          <w:rPr>
            <w:rFonts w:eastAsia="宋体"/>
            <w:lang w:eastAsia="zh-CN"/>
          </w:rPr>
          <w:t>swip</w:t>
        </w:r>
      </w:ins>
      <w:ins w:id="120" w:author="David Ahlström" w:date="2015-08-19T11:42:00Z">
        <w:r w:rsidR="00096BBF">
          <w:rPr>
            <w:rFonts w:eastAsia="宋体"/>
            <w:lang w:eastAsia="zh-CN"/>
          </w:rPr>
          <w:t xml:space="preserve">e </w:t>
        </w:r>
      </w:ins>
      <w:ins w:id="121" w:author="David Ahlström" w:date="2015-08-19T11:39:00Z">
        <w:r w:rsidR="00096BBF">
          <w:rPr>
            <w:rFonts w:eastAsia="宋体"/>
            <w:lang w:eastAsia="zh-CN"/>
          </w:rPr>
          <w:t xml:space="preserve">over </w:t>
        </w:r>
      </w:ins>
      <w:r w:rsidR="00733066" w:rsidRPr="00A53427">
        <w:rPr>
          <w:rFonts w:eastAsia="宋体"/>
          <w:lang w:eastAsia="zh-CN"/>
        </w:rPr>
        <w:t xml:space="preserve">a bump </w:t>
      </w:r>
      <w:del w:id="122" w:author="David Ahlström" w:date="2015-08-19T11:38:00Z">
        <w:r w:rsidR="00733066" w:rsidRPr="00A53427" w:rsidDel="00096BBF">
          <w:rPr>
            <w:rFonts w:eastAsia="宋体"/>
            <w:lang w:eastAsia="zh-CN"/>
          </w:rPr>
          <w:delText xml:space="preserve">can </w:delText>
        </w:r>
      </w:del>
      <w:ins w:id="123" w:author="David Ahlström" w:date="2015-08-19T11:38:00Z">
        <w:r w:rsidR="00096BBF">
          <w:rPr>
            <w:rFonts w:eastAsia="宋体"/>
            <w:lang w:eastAsia="zh-CN"/>
          </w:rPr>
          <w:t>should</w:t>
        </w:r>
        <w:r w:rsidR="00096BBF" w:rsidRPr="00A53427">
          <w:rPr>
            <w:rFonts w:eastAsia="宋体"/>
            <w:lang w:eastAsia="zh-CN"/>
          </w:rPr>
          <w:t xml:space="preserve"> </w:t>
        </w:r>
      </w:ins>
      <w:r w:rsidR="00733066" w:rsidRPr="00A53427">
        <w:rPr>
          <w:rFonts w:eastAsia="宋体"/>
          <w:lang w:eastAsia="zh-CN"/>
        </w:rPr>
        <w:t>cause a sudden shift of the accelerations</w:t>
      </w:r>
      <w:ins w:id="124" w:author="David Ahlström" w:date="2015-08-19T11:40:00Z">
        <w:r w:rsidR="00096BBF">
          <w:rPr>
            <w:rFonts w:eastAsia="宋体"/>
            <w:lang w:eastAsia="zh-CN"/>
          </w:rPr>
          <w:t xml:space="preserve">. Accordingly, </w:t>
        </w:r>
      </w:ins>
      <w:del w:id="125" w:author="David Ahlström" w:date="2015-08-19T11:40:00Z">
        <w:r w:rsidR="00733066" w:rsidRPr="00A53427" w:rsidDel="00096BBF">
          <w:rPr>
            <w:rFonts w:eastAsia="宋体"/>
            <w:lang w:eastAsia="zh-CN"/>
          </w:rPr>
          <w:delText xml:space="preserve">, and </w:delText>
        </w:r>
      </w:del>
      <w:r w:rsidR="00733066" w:rsidRPr="00A53427">
        <w:rPr>
          <w:rFonts w:eastAsia="宋体"/>
          <w:lang w:eastAsia="zh-CN"/>
        </w:rPr>
        <w:t xml:space="preserve">the difference between two </w:t>
      </w:r>
      <w:del w:id="126" w:author="David Ahlström" w:date="2015-08-19T11:40:00Z">
        <w:r w:rsidR="00733066" w:rsidRPr="00A53427" w:rsidDel="00096BBF">
          <w:rPr>
            <w:rFonts w:eastAsia="宋体"/>
            <w:lang w:eastAsia="zh-CN"/>
          </w:rPr>
          <w:delText xml:space="preserve">consequential </w:delText>
        </w:r>
      </w:del>
      <w:ins w:id="127" w:author="David Ahlström" w:date="2015-08-19T11:40:00Z">
        <w:r w:rsidR="00096BBF">
          <w:rPr>
            <w:rFonts w:eastAsia="宋体"/>
            <w:lang w:eastAsia="zh-CN"/>
          </w:rPr>
          <w:t>consecutive</w:t>
        </w:r>
        <w:r w:rsidR="00096BBF" w:rsidRPr="00A53427">
          <w:rPr>
            <w:rFonts w:eastAsia="宋体"/>
            <w:lang w:eastAsia="zh-CN"/>
          </w:rPr>
          <w:t xml:space="preserve"> </w:t>
        </w:r>
      </w:ins>
      <w:r w:rsidR="00733066" w:rsidRPr="00A53427">
        <w:rPr>
          <w:rFonts w:eastAsia="宋体"/>
          <w:lang w:eastAsia="zh-CN"/>
        </w:rPr>
        <w:t xml:space="preserve">frames </w:t>
      </w:r>
      <w:ins w:id="128" w:author="David Ahlström" w:date="2015-08-19T11:40:00Z">
        <w:r w:rsidR="00096BBF">
          <w:rPr>
            <w:rFonts w:eastAsia="宋体"/>
            <w:lang w:eastAsia="zh-CN"/>
          </w:rPr>
          <w:t>should</w:t>
        </w:r>
      </w:ins>
      <w:del w:id="129" w:author="David Ahlström" w:date="2015-08-19T11:40:00Z">
        <w:r w:rsidR="00733066" w:rsidRPr="00A53427" w:rsidDel="00096BBF">
          <w:rPr>
            <w:rFonts w:eastAsia="宋体"/>
            <w:lang w:eastAsia="zh-CN"/>
          </w:rPr>
          <w:delText>is supposed to</w:delText>
        </w:r>
      </w:del>
      <w:r w:rsidR="00733066" w:rsidRPr="00A53427">
        <w:rPr>
          <w:rFonts w:eastAsia="宋体"/>
          <w:lang w:eastAsia="zh-CN"/>
        </w:rPr>
        <w:t xml:space="preserve"> increase</w:t>
      </w:r>
      <w:ins w:id="130" w:author="David Ahlström" w:date="2015-08-19T11:40:00Z">
        <w:r w:rsidR="00096BBF">
          <w:rPr>
            <w:rFonts w:eastAsia="宋体"/>
            <w:lang w:eastAsia="zh-CN"/>
          </w:rPr>
          <w:t>.</w:t>
        </w:r>
      </w:ins>
      <w:del w:id="131" w:author="David Ahlström" w:date="2015-08-19T11:40:00Z">
        <w:r w:rsidR="00733066" w:rsidRPr="00A53427" w:rsidDel="00096BBF">
          <w:rPr>
            <w:rFonts w:eastAsia="宋体"/>
            <w:lang w:eastAsia="zh-CN"/>
          </w:rPr>
          <w:delText xml:space="preserve"> as a result.</w:delText>
        </w:r>
      </w:del>
      <w:r w:rsidR="00733066" w:rsidRPr="00A53427">
        <w:rPr>
          <w:rFonts w:eastAsia="宋体"/>
          <w:lang w:eastAsia="zh-CN"/>
        </w:rPr>
        <w:t xml:space="preserve"> Notice</w:t>
      </w:r>
      <w:ins w:id="132" w:author="David Ahlström" w:date="2015-08-19T15:11:00Z">
        <w:r w:rsidR="00A2113A">
          <w:rPr>
            <w:rFonts w:eastAsia="宋体"/>
            <w:lang w:eastAsia="zh-CN"/>
          </w:rPr>
          <w:t xml:space="preserve">, </w:t>
        </w:r>
      </w:ins>
      <w:ins w:id="133" w:author="David Ahlström" w:date="2015-08-19T15:12:00Z">
        <w:r w:rsidR="00A2113A" w:rsidRPr="00A53427">
          <w:rPr>
            <w:rFonts w:eastAsia="宋体"/>
            <w:lang w:eastAsia="zh-CN"/>
          </w:rPr>
          <w:t>because the sensor output noise often leads to DC shift</w:t>
        </w:r>
      </w:ins>
      <w:ins w:id="134" w:author="David Ahlström" w:date="2015-08-19T15:13:00Z">
        <w:r w:rsidR="00A2113A">
          <w:rPr>
            <w:rFonts w:eastAsia="宋体"/>
            <w:lang w:eastAsia="zh-CN"/>
          </w:rPr>
          <w:t>s – which are unpredictable –</w:t>
        </w:r>
      </w:ins>
      <w:r w:rsidR="00733066" w:rsidRPr="00A53427">
        <w:rPr>
          <w:rFonts w:eastAsia="宋体"/>
          <w:lang w:eastAsia="zh-CN"/>
        </w:rPr>
        <w:t xml:space="preserve"> </w:t>
      </w:r>
      <w:del w:id="135" w:author="David Ahlström" w:date="2015-08-19T15:13:00Z">
        <w:r w:rsidR="00733066" w:rsidRPr="00A53427" w:rsidDel="00A2113A">
          <w:rPr>
            <w:rFonts w:eastAsia="宋体"/>
            <w:lang w:eastAsia="zh-CN"/>
          </w:rPr>
          <w:delText xml:space="preserve">that </w:delText>
        </w:r>
      </w:del>
      <w:r w:rsidR="00733066" w:rsidRPr="00A53427">
        <w:rPr>
          <w:rFonts w:eastAsia="宋体"/>
          <w:lang w:eastAsia="zh-CN"/>
        </w:rPr>
        <w:t>we d</w:t>
      </w:r>
      <w:ins w:id="136" w:author="David Ahlström" w:date="2015-08-19T15:11:00Z">
        <w:r w:rsidR="00A2113A">
          <w:rPr>
            <w:rFonts w:eastAsia="宋体"/>
            <w:lang w:eastAsia="zh-CN"/>
          </w:rPr>
          <w:t>o</w:t>
        </w:r>
      </w:ins>
      <w:del w:id="137" w:author="David Ahlström" w:date="2015-08-19T15:11:00Z">
        <w:r w:rsidR="00733066" w:rsidRPr="00A53427" w:rsidDel="00A2113A">
          <w:rPr>
            <w:rFonts w:eastAsia="宋体"/>
            <w:lang w:eastAsia="zh-CN"/>
          </w:rPr>
          <w:delText>id</w:delText>
        </w:r>
      </w:del>
      <w:r w:rsidR="00733066" w:rsidRPr="00A53427">
        <w:rPr>
          <w:rFonts w:eastAsia="宋体"/>
          <w:lang w:eastAsia="zh-CN"/>
        </w:rPr>
        <w:t xml:space="preserve"> not use mean values of the acceleration series</w:t>
      </w:r>
      <w:ins w:id="138" w:author="David Ahlström" w:date="2015-08-19T15:14:00Z">
        <w:r w:rsidR="00A2113A">
          <w:rPr>
            <w:rFonts w:eastAsia="宋体"/>
            <w:lang w:eastAsia="zh-CN"/>
          </w:rPr>
          <w:t>.</w:t>
        </w:r>
      </w:ins>
      <w:del w:id="139" w:author="David Ahlström" w:date="2015-08-19T15:12:00Z">
        <w:r w:rsidR="00733066" w:rsidRPr="00A53427" w:rsidDel="00A2113A">
          <w:rPr>
            <w:rFonts w:eastAsia="宋体"/>
            <w:lang w:eastAsia="zh-CN"/>
          </w:rPr>
          <w:delText xml:space="preserve"> because the sensor output noise often leads to DC shift</w:delText>
        </w:r>
      </w:del>
      <w:del w:id="140" w:author="David Ahlström" w:date="2015-08-19T15:14:00Z">
        <w:r w:rsidR="00733066" w:rsidRPr="00A53427" w:rsidDel="00A2113A">
          <w:rPr>
            <w:rFonts w:eastAsia="宋体"/>
            <w:lang w:eastAsia="zh-CN"/>
          </w:rPr>
          <w:delText xml:space="preserve"> which is unpredictable.</w:delText>
        </w:r>
      </w:del>
      <w:r w:rsidR="00733066" w:rsidRPr="00A53427">
        <w:rPr>
          <w:rFonts w:eastAsia="宋体"/>
          <w:lang w:eastAsia="zh-CN"/>
        </w:rPr>
        <w:t xml:space="preserve"> </w:t>
      </w:r>
      <w:commentRangeStart w:id="141"/>
      <w:r w:rsidR="00733066" w:rsidRPr="00A53427">
        <w:rPr>
          <w:rFonts w:eastAsia="宋体"/>
          <w:lang w:eastAsia="zh-CN"/>
        </w:rPr>
        <w:t>Then we did fast frequency transform (FFT) to the signals and recorded the frequency amplitudes as our features</w:t>
      </w:r>
      <w:commentRangeEnd w:id="141"/>
      <w:r w:rsidR="00A2113A">
        <w:rPr>
          <w:rStyle w:val="CommentReference"/>
        </w:rPr>
        <w:commentReference w:id="141"/>
      </w:r>
      <w:r w:rsidR="00733066" w:rsidRPr="00A53427">
        <w:rPr>
          <w:rFonts w:eastAsia="宋体"/>
          <w:lang w:eastAsia="zh-CN"/>
        </w:rPr>
        <w:t>. Since we use 32 frame</w:t>
      </w:r>
      <w:r w:rsidR="00733066">
        <w:rPr>
          <w:rFonts w:eastAsia="宋体"/>
          <w:lang w:eastAsia="zh-CN"/>
        </w:rPr>
        <w:t>s</w:t>
      </w:r>
      <w:r w:rsidR="00733066" w:rsidRPr="00A53427">
        <w:rPr>
          <w:rFonts w:eastAsia="宋体"/>
          <w:lang w:eastAsia="zh-CN"/>
        </w:rPr>
        <w:t xml:space="preserve"> of signals, the FFT function calculates 32 bins over 55Hz, and we were only interested in the first 16 bins based on the </w:t>
      </w:r>
      <w:proofErr w:type="spellStart"/>
      <w:r w:rsidR="00733066" w:rsidRPr="00A53427">
        <w:rPr>
          <w:rFonts w:eastAsia="宋体"/>
          <w:lang w:eastAsia="zh-CN"/>
        </w:rPr>
        <w:t>Nyquist</w:t>
      </w:r>
      <w:proofErr w:type="spellEnd"/>
      <w:r w:rsidR="00733066" w:rsidRPr="00A53427">
        <w:rPr>
          <w:rFonts w:eastAsia="宋体"/>
          <w:lang w:eastAsia="zh-CN"/>
        </w:rPr>
        <w:t xml:space="preserve"> frequency theory. We converted the result values with a decibel (dB) scale. As a result, we got 16 features </w:t>
      </w:r>
      <w:proofErr w:type="gramStart"/>
      <w:r w:rsidR="00733066" w:rsidRPr="00A53427">
        <w:rPr>
          <w:rFonts w:eastAsia="宋体"/>
          <w:lang w:eastAsia="zh-CN"/>
        </w:rPr>
        <w:t>on each acceleration</w:t>
      </w:r>
      <w:proofErr w:type="gramEnd"/>
      <w:r w:rsidR="00733066" w:rsidRPr="00A53427">
        <w:rPr>
          <w:rFonts w:eastAsia="宋体"/>
          <w:lang w:eastAsia="zh-CN"/>
        </w:rPr>
        <w:t xml:space="preserve">. </w:t>
      </w:r>
      <w:r w:rsidR="00733066" w:rsidRPr="00FD69D8">
        <w:rPr>
          <w:rFonts w:eastAsia="宋体"/>
          <w:highlight w:val="yellow"/>
          <w:lang w:eastAsia="zh-CN"/>
        </w:rPr>
        <w:t>The 1</w:t>
      </w:r>
      <w:r w:rsidR="00733066" w:rsidRPr="00A53427">
        <w:rPr>
          <w:rFonts w:eastAsia="宋体"/>
          <w:highlight w:val="yellow"/>
          <w:vertAlign w:val="superscript"/>
          <w:lang w:eastAsia="zh-CN"/>
        </w:rPr>
        <w:t>st</w:t>
      </w:r>
      <w:r w:rsidR="00733066" w:rsidRPr="00FD69D8">
        <w:rPr>
          <w:rFonts w:eastAsia="宋体"/>
          <w:highlight w:val="yellow"/>
          <w:lang w:eastAsia="zh-CN"/>
        </w:rPr>
        <w:t xml:space="preserve"> bin was </w:t>
      </w:r>
      <w:proofErr w:type="gramStart"/>
      <w:r w:rsidR="00733066" w:rsidRPr="00FD69D8">
        <w:rPr>
          <w:rFonts w:eastAsia="宋体"/>
          <w:highlight w:val="yellow"/>
          <w:lang w:eastAsia="zh-CN"/>
        </w:rPr>
        <w:t>abandoned</w:t>
      </w:r>
      <w:proofErr w:type="gramEnd"/>
      <w:r w:rsidR="00733066" w:rsidRPr="00FD69D8">
        <w:rPr>
          <w:rFonts w:eastAsia="宋体"/>
          <w:highlight w:val="yellow"/>
          <w:lang w:eastAsia="zh-CN"/>
        </w:rPr>
        <w:t xml:space="preserve"> as the value was extremely small. </w:t>
      </w:r>
      <w:r w:rsidR="00733066" w:rsidRPr="00A8415E">
        <w:rPr>
          <w:highlight w:val="yellow"/>
        </w:rPr>
        <w:t>In total, there are 3</w:t>
      </w:r>
      <w:r w:rsidR="00733066">
        <w:rPr>
          <w:highlight w:val="yellow"/>
        </w:rPr>
        <w:t>8 (8 + 30)</w:t>
      </w:r>
      <w:r w:rsidR="00733066" w:rsidRPr="00A8415E">
        <w:rPr>
          <w:highlight w:val="yellow"/>
        </w:rPr>
        <w:t xml:space="preserve"> features</w:t>
      </w:r>
      <w:r w:rsidR="00733066">
        <w:rPr>
          <w:highlight w:val="yellow"/>
        </w:rPr>
        <w:t xml:space="preserve">. Notice that these are the features we used for classifying swipes with and without bumps, or with different types of bumps, being aware of swiping direction (vertical or horizontal). To classify swipes with other hand motions like random movements, we added extra features such as displacement, which calculates the sensor’s travelling distance during the 32 frames (not sure yet, need some tests).   </w:t>
      </w:r>
    </w:p>
    <w:p w14:paraId="49E8FEE7" w14:textId="690781B6" w:rsidR="00733066" w:rsidRPr="00733066" w:rsidRDefault="00733066" w:rsidP="00733066">
      <w:r>
        <w:t xml:space="preserve">As indicated by our initial analysis, the </w:t>
      </w:r>
      <w:del w:id="142" w:author="David Ahlström" w:date="2015-08-19T17:12:00Z">
        <w:r w:rsidDel="003752D2">
          <w:delText xml:space="preserve">two swipe directions, </w:delText>
        </w:r>
      </w:del>
      <w:r>
        <w:t>horizontal and vertical</w:t>
      </w:r>
      <w:ins w:id="143" w:author="David Ahlström" w:date="2015-08-19T17:12:00Z">
        <w:r w:rsidR="003752D2">
          <w:t xml:space="preserve"> swipe directions</w:t>
        </w:r>
      </w:ins>
      <w:ins w:id="144" w:author="David Ahlström" w:date="2015-08-19T17:20:00Z">
        <w:r w:rsidR="00BE72E8">
          <w:t>, swipe styles</w:t>
        </w:r>
      </w:ins>
      <w:ins w:id="145" w:author="David Ahlström" w:date="2015-08-19T17:21:00Z">
        <w:r w:rsidR="00BE72E8">
          <w:t>,</w:t>
        </w:r>
      </w:ins>
      <w:ins w:id="146" w:author="David Ahlström" w:date="2015-08-19T17:20:00Z">
        <w:r w:rsidR="00BE72E8">
          <w:t xml:space="preserve"> and sensor positions are </w:t>
        </w:r>
      </w:ins>
      <w:del w:id="147" w:author="David Ahlström" w:date="2015-08-19T17:12:00Z">
        <w:r w:rsidDel="003752D2">
          <w:delText>,</w:delText>
        </w:r>
      </w:del>
      <w:del w:id="148" w:author="David Ahlström" w:date="2015-08-19T17:21:00Z">
        <w:r w:rsidDel="00BE72E8">
          <w:delText xml:space="preserve"> are </w:delText>
        </w:r>
      </w:del>
      <w:r>
        <w:t>likely to produce different signal patterns</w:t>
      </w:r>
      <w:ins w:id="149" w:author="David Ahlström" w:date="2015-08-19T17:12:00Z">
        <w:r w:rsidR="003752D2">
          <w:t>. Accordingly,</w:t>
        </w:r>
      </w:ins>
      <w:r>
        <w:t xml:space="preserve"> </w:t>
      </w:r>
      <w:del w:id="150" w:author="David Ahlström" w:date="2015-08-19T17:13:00Z">
        <w:r w:rsidDel="003752D2">
          <w:delText xml:space="preserve">and thus </w:delText>
        </w:r>
      </w:del>
      <w:ins w:id="151" w:author="David Ahlström" w:date="2015-08-19T17:13:00Z">
        <w:r w:rsidR="003752D2">
          <w:t xml:space="preserve">we </w:t>
        </w:r>
      </w:ins>
      <w:ins w:id="152" w:author="David Ahlström" w:date="2015-08-19T17:21:00Z">
        <w:r w:rsidR="00BE72E8">
          <w:t xml:space="preserve">were interested in knowing how well our classification algorithm performs in the various cases. </w:t>
        </w:r>
      </w:ins>
      <w:ins w:id="153" w:author="David Ahlström" w:date="2015-08-19T17:24:00Z">
        <w:r w:rsidR="009E598A">
          <w:t>We explore these factors in our first study, presented in next section.</w:t>
        </w:r>
      </w:ins>
      <w:del w:id="154" w:author="David Ahlström" w:date="2015-08-19T17:23:00Z">
        <w:r w:rsidDel="00BE72E8">
          <w:delText>this may influence the prediction accuracy. We also suspect that different finger postures will influence signal patterns and that the position of the accelerometer is critical for high signal quality and high detection accuracy.</w:delText>
        </w:r>
      </w:del>
    </w:p>
    <w:p w14:paraId="2A0B0960" w14:textId="77AEA95F" w:rsidR="006B3F1F" w:rsidRDefault="00733066">
      <w:pPr>
        <w:pStyle w:val="Heading1"/>
      </w:pPr>
      <w:r>
        <w:t>STUDY 1: SENSOR POSITION, SWipe direction, and finger posture</w:t>
      </w:r>
    </w:p>
    <w:p w14:paraId="438C362E" w14:textId="7993B7B1" w:rsidR="006F695B" w:rsidRDefault="000F7221">
      <w:r>
        <w:t xml:space="preserve">The main objective with our first study was to </w:t>
      </w:r>
      <w:r w:rsidR="00995982">
        <w:t xml:space="preserve">investigate how accurately </w:t>
      </w:r>
      <w:r w:rsidR="00414CDE">
        <w:t>our algorithm can distinguish between acceleration patterns produced from a finger swipe</w:t>
      </w:r>
      <w:r w:rsidR="003B5396">
        <w:t xml:space="preserve"> </w:t>
      </w:r>
      <w:r w:rsidR="006E362A">
        <w:t>across</w:t>
      </w:r>
      <w:r w:rsidR="003B5396">
        <w:t xml:space="preserve"> </w:t>
      </w:r>
      <w:r w:rsidR="00414CDE">
        <w:t xml:space="preserve">a stripe with a </w:t>
      </w:r>
      <w:r w:rsidR="003B5396">
        <w:t>bump</w:t>
      </w:r>
      <w:r w:rsidR="00414CDE">
        <w:t xml:space="preserve"> and acceleration data that arises from ‘background noise’, such as random hand </w:t>
      </w:r>
      <w:r w:rsidR="00DD07BD">
        <w:t xml:space="preserve">or body </w:t>
      </w:r>
      <w:r w:rsidR="00414CDE">
        <w:t>movements</w:t>
      </w:r>
      <w:r w:rsidR="006E362A">
        <w:t>. Since we cannot a priori identify all possible acceleration patterns</w:t>
      </w:r>
      <w:r w:rsidR="00DD07BD">
        <w:t xml:space="preserve"> </w:t>
      </w:r>
      <w:commentRangeStart w:id="155"/>
      <w:r w:rsidR="006E362A">
        <w:t xml:space="preserve">that may be picked up by the accelerometer, we </w:t>
      </w:r>
      <w:r w:rsidR="003B5396">
        <w:t xml:space="preserve">use swipes across </w:t>
      </w:r>
      <w:r w:rsidR="006E362A">
        <w:t xml:space="preserve">a stripe without a </w:t>
      </w:r>
      <w:r w:rsidR="006E362A">
        <w:lastRenderedPageBreak/>
        <w:t xml:space="preserve">bump as our “closest-to-positive” negative pattern example to represent any </w:t>
      </w:r>
      <w:r w:rsidR="00647971">
        <w:t xml:space="preserve">random </w:t>
      </w:r>
      <w:r w:rsidR="006E362A">
        <w:t>background noise</w:t>
      </w:r>
      <w:r w:rsidR="00647971">
        <w:t xml:space="preserve"> that should be rejected by our swipe detection algorithm</w:t>
      </w:r>
      <w:commentRangeEnd w:id="155"/>
      <w:r w:rsidR="00B31350">
        <w:rPr>
          <w:rStyle w:val="CommentReference"/>
        </w:rPr>
        <w:commentReference w:id="155"/>
      </w:r>
      <w:r w:rsidR="00647971">
        <w:t xml:space="preserve">. </w:t>
      </w:r>
      <w:r w:rsidR="00FA7794">
        <w:t xml:space="preserve">The second objective with our first study was to </w:t>
      </w:r>
      <w:r w:rsidR="003D0926">
        <w:t>start exploring</w:t>
      </w:r>
      <w:r w:rsidR="00FA7794">
        <w:t xml:space="preserve"> </w:t>
      </w:r>
      <w:r w:rsidR="003D0926">
        <w:t>some</w:t>
      </w:r>
      <w:r w:rsidR="00FA7794">
        <w:t xml:space="preserve"> f</w:t>
      </w:r>
      <w:r w:rsidR="00733066">
        <w:t xml:space="preserve">undamental factors that are likely to influence the detection accuracy </w:t>
      </w:r>
      <w:r w:rsidR="00FA7794">
        <w:t xml:space="preserve">of our algorithm. </w:t>
      </w:r>
      <w:r w:rsidR="00B31350">
        <w:t>At this early stage, w</w:t>
      </w:r>
      <w:r w:rsidR="00733066">
        <w:t xml:space="preserve">e </w:t>
      </w:r>
      <w:r w:rsidR="006F695B">
        <w:t>were</w:t>
      </w:r>
      <w:r w:rsidR="00733066">
        <w:t xml:space="preserve"> interested in how th</w:t>
      </w:r>
      <w:r w:rsidR="00FA7794">
        <w:t>e position of the accelerometer –</w:t>
      </w:r>
      <w:r w:rsidR="00733066">
        <w:t xml:space="preserve"> in</w:t>
      </w:r>
      <w:r w:rsidR="00FA7794">
        <w:t xml:space="preserve"> relation to the swiping finger – influences the </w:t>
      </w:r>
      <w:r w:rsidR="00733066">
        <w:t>detection accuracy</w:t>
      </w:r>
      <w:r w:rsidR="00B31350">
        <w:t xml:space="preserve"> and </w:t>
      </w:r>
      <w:r w:rsidR="00FA7794">
        <w:t>whether there are any differences in detection accuracy between horizontal and vertical swipes (i.e., along</w:t>
      </w:r>
      <w:r w:rsidR="004F019F">
        <w:t xml:space="preserve"> the sensors x-axis or y-axis) and how </w:t>
      </w:r>
      <w:r w:rsidR="00B31350">
        <w:t xml:space="preserve">the swipe style </w:t>
      </w:r>
      <w:r w:rsidR="006F695B">
        <w:t>effects detection accuracy</w:t>
      </w:r>
      <w:r w:rsidR="00733066">
        <w:t xml:space="preserve">. </w:t>
      </w:r>
      <w:r w:rsidR="006F695B">
        <w:t xml:space="preserve">Accordingly, we invited 12 right-handed persons (9 male) aged xx to </w:t>
      </w:r>
      <w:proofErr w:type="spellStart"/>
      <w:r w:rsidR="006F695B">
        <w:t>yy</w:t>
      </w:r>
      <w:proofErr w:type="spellEnd"/>
      <w:r w:rsidR="006F695B">
        <w:t xml:space="preserve"> years (mean xx, </w:t>
      </w:r>
      <w:proofErr w:type="spellStart"/>
      <w:r w:rsidR="006F695B">
        <w:t>s.d.</w:t>
      </w:r>
      <w:proofErr w:type="spellEnd"/>
      <w:r w:rsidR="006F695B">
        <w:t xml:space="preserve"> </w:t>
      </w:r>
      <w:proofErr w:type="spellStart"/>
      <w:r w:rsidR="006F695B">
        <w:t>yy</w:t>
      </w:r>
      <w:proofErr w:type="spellEnd"/>
      <w:r w:rsidR="006F695B">
        <w:t xml:space="preserve">) to swipe across horizontally and vertically oriented stripes using either the upright or </w:t>
      </w:r>
      <w:r w:rsidR="00135DE8">
        <w:t>the flat swip</w:t>
      </w:r>
      <w:r w:rsidR="00DB62CC">
        <w:t>e</w:t>
      </w:r>
      <w:r w:rsidR="006F695B">
        <w:t xml:space="preserve"> style</w:t>
      </w:r>
      <w:r w:rsidR="00603D34">
        <w:t xml:space="preserve">. We used our prototype (Figure </w:t>
      </w:r>
      <w:r w:rsidR="00603D34" w:rsidRPr="007049D6">
        <w:rPr>
          <w:highlight w:val="yellow"/>
        </w:rPr>
        <w:t>X</w:t>
      </w:r>
      <w:r w:rsidR="00603D34">
        <w:t>)</w:t>
      </w:r>
      <w:r w:rsidR="006F695B">
        <w:t xml:space="preserve"> </w:t>
      </w:r>
      <w:r w:rsidR="00603D34">
        <w:t>to simultaneously</w:t>
      </w:r>
      <w:r w:rsidR="006F695B">
        <w:t xml:space="preserve"> </w:t>
      </w:r>
      <w:r w:rsidR="00135DE8">
        <w:t>collect</w:t>
      </w:r>
      <w:r w:rsidR="006F695B">
        <w:t xml:space="preserve"> acceleration </w:t>
      </w:r>
      <w:r w:rsidR="00F15E90">
        <w:t>data</w:t>
      </w:r>
      <w:r w:rsidR="006F695B">
        <w:t xml:space="preserve"> </w:t>
      </w:r>
      <w:r w:rsidR="00603D34">
        <w:t>from</w:t>
      </w:r>
      <w:r w:rsidR="006F695B">
        <w:t xml:space="preserve"> </w:t>
      </w:r>
      <w:r w:rsidR="003B4053">
        <w:t xml:space="preserve">the </w:t>
      </w:r>
      <w:r w:rsidR="006F695B">
        <w:t xml:space="preserve">IMU positioned </w:t>
      </w:r>
      <w:r w:rsidR="00F15E90">
        <w:t>on the swiping</w:t>
      </w:r>
      <w:r w:rsidR="006F695B">
        <w:t xml:space="preserve"> finger </w:t>
      </w:r>
      <w:r w:rsidR="00603D34">
        <w:t xml:space="preserve">and the IMU </w:t>
      </w:r>
      <w:r w:rsidR="006F695B">
        <w:t xml:space="preserve">on the wrist. </w:t>
      </w:r>
    </w:p>
    <w:p w14:paraId="58FD17EF" w14:textId="3607B06B" w:rsidR="006B3F1F" w:rsidRDefault="000F534E">
      <w:pPr>
        <w:pStyle w:val="Heading2"/>
      </w:pPr>
      <w:r>
        <w:t>Data Collection</w:t>
      </w:r>
    </w:p>
    <w:p w14:paraId="67D99EE8" w14:textId="55A86B91" w:rsidR="00DB62CC" w:rsidRDefault="006E1795">
      <w:r>
        <w:t xml:space="preserve">We used the </w:t>
      </w:r>
      <w:r w:rsidR="008630E5">
        <w:t xml:space="preserve">same data collection procedure for all participants. </w:t>
      </w:r>
      <w:r w:rsidR="0071479C">
        <w:t xml:space="preserve">The procedure included </w:t>
      </w:r>
      <w:r w:rsidR="00CA4AA9">
        <w:t>two sets of four</w:t>
      </w:r>
      <w:r w:rsidR="0071479C">
        <w:t xml:space="preserve"> series of 65 swipes. </w:t>
      </w:r>
      <w:r w:rsidR="00CA4AA9">
        <w:t xml:space="preserve">Set 1 included swipes across vertically oriented stripes. Set 2 included swipes across horizontally oriented stripes. </w:t>
      </w:r>
      <w:r w:rsidR="00984E51">
        <w:t>The first two series of swipes in both sets included swipes using the flat swipe style</w:t>
      </w:r>
      <w:r w:rsidR="00DB62CC">
        <w:t xml:space="preserve">, </w:t>
      </w:r>
      <w:r w:rsidR="00984E51">
        <w:t xml:space="preserve">first </w:t>
      </w:r>
      <w:r w:rsidR="00DE514A">
        <w:t xml:space="preserve">65 swipes </w:t>
      </w:r>
      <w:r w:rsidR="00984E51">
        <w:t xml:space="preserve">over a stripe with a </w:t>
      </w:r>
      <w:r w:rsidR="007D1DC7">
        <w:t xml:space="preserve">1mm high </w:t>
      </w:r>
      <w:r w:rsidR="00984E51">
        <w:t xml:space="preserve">bump </w:t>
      </w:r>
      <w:r w:rsidR="007D1DC7">
        <w:t xml:space="preserve">(Figure </w:t>
      </w:r>
      <w:r w:rsidR="007D1DC7" w:rsidRPr="00A226D2">
        <w:rPr>
          <w:highlight w:val="yellow"/>
        </w:rPr>
        <w:t>X</w:t>
      </w:r>
      <w:r w:rsidR="007D1DC7">
        <w:t xml:space="preserve">) </w:t>
      </w:r>
      <w:r w:rsidR="00DB62CC">
        <w:t>and then</w:t>
      </w:r>
      <w:r w:rsidR="00984E51">
        <w:t xml:space="preserve"> </w:t>
      </w:r>
      <w:r w:rsidR="00DE514A">
        <w:t xml:space="preserve">65 swipes </w:t>
      </w:r>
      <w:r w:rsidR="00984E51">
        <w:t xml:space="preserve">over a stripe without a bump. </w:t>
      </w:r>
      <w:r w:rsidR="00DB62CC">
        <w:t>The two last series in both sets included swip</w:t>
      </w:r>
      <w:r w:rsidR="00B73C9F">
        <w:t>es with the upright swipe style. A</w:t>
      </w:r>
      <w:r w:rsidR="00DB62CC">
        <w:t xml:space="preserve">gain, </w:t>
      </w:r>
      <w:r w:rsidR="00A7001C">
        <w:t xml:space="preserve">first </w:t>
      </w:r>
      <w:r w:rsidR="00DE514A">
        <w:t xml:space="preserve">65 swipes </w:t>
      </w:r>
      <w:r w:rsidR="00A7001C">
        <w:t>over a stripe with a bump and</w:t>
      </w:r>
      <w:r w:rsidR="00DB62CC">
        <w:t xml:space="preserve"> then </w:t>
      </w:r>
      <w:r w:rsidR="00DE514A">
        <w:t xml:space="preserve">65 swipes </w:t>
      </w:r>
      <w:r w:rsidR="00DB62CC">
        <w:t xml:space="preserve">over a stripe without a bump. </w:t>
      </w:r>
      <w:r w:rsidR="00DE514A">
        <w:t>When the four series of 65 swipes in Set 1 were completed, the procedure was repeated in Set 2 on horizontally oriented stripes</w:t>
      </w:r>
      <w:r w:rsidR="00B73C9F">
        <w:t>, one stripe with a bump and one stripe without a bump</w:t>
      </w:r>
      <w:r w:rsidR="00DE514A">
        <w:t xml:space="preserve">. </w:t>
      </w:r>
      <w:r w:rsidR="008A3929">
        <w:t xml:space="preserve">Accordingly, each participant performed a total of 8 × 65 = 520 swipes. With 12 participants, we collected </w:t>
      </w:r>
      <w:r w:rsidR="00F11065">
        <w:t xml:space="preserve">acceleration </w:t>
      </w:r>
      <w:r w:rsidR="008A3929">
        <w:t xml:space="preserve">data from </w:t>
      </w:r>
      <w:r w:rsidR="00F11065">
        <w:t xml:space="preserve">12 × 520 = </w:t>
      </w:r>
      <w:r w:rsidR="008A3929">
        <w:t>6240 swipes</w:t>
      </w:r>
      <w:r w:rsidR="00F11065">
        <w:t xml:space="preserve"> </w:t>
      </w:r>
      <w:r w:rsidR="008C5957">
        <w:t>using two IMUs simultaneously (one on the finger and one on the wrist) and thus</w:t>
      </w:r>
      <w:r w:rsidR="00C448AF">
        <w:t>,</w:t>
      </w:r>
      <w:r w:rsidR="008C5957">
        <w:t xml:space="preserve"> ended </w:t>
      </w:r>
      <w:r w:rsidR="00506729">
        <w:t>up with 6240 × 2 = 12</w:t>
      </w:r>
      <w:r w:rsidR="007049D6">
        <w:t>,</w:t>
      </w:r>
      <w:r w:rsidR="00506729">
        <w:t xml:space="preserve">480 </w:t>
      </w:r>
      <w:r w:rsidR="00A039D0">
        <w:t xml:space="preserve">data samples. </w:t>
      </w:r>
      <w:r w:rsidR="00F11065">
        <w:t xml:space="preserve"> </w:t>
      </w:r>
    </w:p>
    <w:p w14:paraId="3AB06F7A" w14:textId="590AC707" w:rsidR="006D538B" w:rsidRDefault="007D783C">
      <w:r>
        <w:t>To ease and reduce pre-processing of accelerometer data we used</w:t>
      </w:r>
      <w:r w:rsidR="00105C04">
        <w:t xml:space="preserve"> </w:t>
      </w:r>
      <w:r>
        <w:t xml:space="preserve">a </w:t>
      </w:r>
      <w:r w:rsidR="00105C04">
        <w:t>timed counter</w:t>
      </w:r>
      <w:r w:rsidR="00C16AFE">
        <w:t>,</w:t>
      </w:r>
      <w:r w:rsidR="00105C04">
        <w:t xml:space="preserve"> displayed on a desktop monitor</w:t>
      </w:r>
      <w:r w:rsidR="00047830">
        <w:t xml:space="preserve"> and shown in Figure </w:t>
      </w:r>
      <w:r w:rsidR="00047830" w:rsidRPr="00047830">
        <w:rPr>
          <w:highlight w:val="yellow"/>
        </w:rPr>
        <w:t>X</w:t>
      </w:r>
      <w:r>
        <w:t>,</w:t>
      </w:r>
      <w:r w:rsidR="00105C04">
        <w:t xml:space="preserve"> </w:t>
      </w:r>
      <w:r>
        <w:t>to pace</w:t>
      </w:r>
      <w:r w:rsidR="00105C04">
        <w:t xml:space="preserve"> </w:t>
      </w:r>
      <w:r w:rsidR="00047830">
        <w:t xml:space="preserve">the participant </w:t>
      </w:r>
      <w:r w:rsidR="00105C04">
        <w:t xml:space="preserve">through each </w:t>
      </w:r>
      <w:r>
        <w:t xml:space="preserve">series of 65 swipes. </w:t>
      </w:r>
      <w:r w:rsidR="006D538B">
        <w:t>For 1.5 seconds, t</w:t>
      </w:r>
      <w:r>
        <w:t xml:space="preserve">he counter counted down </w:t>
      </w:r>
      <w:r w:rsidR="006D538B">
        <w:t>from ‘3’ to ‘1’ and an ‘S’ was shown to prompt the participant to start the next swipe. This also started the accelerometer recordings, which lasted for 1.5 seconds</w:t>
      </w:r>
      <w:r w:rsidR="001B3524">
        <w:t>, giving the participant enough time to perform the swipe</w:t>
      </w:r>
      <w:r w:rsidR="006D538B">
        <w:t xml:space="preserve">. </w:t>
      </w:r>
      <w:r w:rsidR="00F16B28">
        <w:t xml:space="preserve">After </w:t>
      </w:r>
      <w:r w:rsidR="001B3524">
        <w:t>1.5 seconds,</w:t>
      </w:r>
      <w:r w:rsidR="00F16B28">
        <w:t xml:space="preserve"> </w:t>
      </w:r>
      <w:r w:rsidR="006D538B">
        <w:t xml:space="preserve">the counter started to count down from ‘3’ </w:t>
      </w:r>
      <w:r w:rsidR="00F16B28">
        <w:t xml:space="preserve">again </w:t>
      </w:r>
      <w:r w:rsidR="006D538B">
        <w:t xml:space="preserve">to prepare the participant for the next </w:t>
      </w:r>
      <w:r>
        <w:t xml:space="preserve">swipe. </w:t>
      </w:r>
      <w:r w:rsidR="0027432B">
        <w:t>The experimenter observed the participant’s finger posture throughout the sessions a</w:t>
      </w:r>
      <w:r w:rsidR="00795A79">
        <w:t xml:space="preserve">nd corrected the participant when </w:t>
      </w:r>
      <w:r w:rsidR="0027432B">
        <w:t xml:space="preserve">necessary. </w:t>
      </w:r>
    </w:p>
    <w:p w14:paraId="10422E79" w14:textId="77777777" w:rsidR="004C28F6" w:rsidRDefault="004C28F6" w:rsidP="004C28F6">
      <w:pPr>
        <w:jc w:val="center"/>
      </w:pPr>
      <w:r>
        <w:rPr>
          <w:noProof/>
        </w:rPr>
        <w:lastRenderedPageBreak/>
        <w:drawing>
          <wp:inline distT="0" distB="0" distL="0" distR="0" wp14:anchorId="7B4B0DF3" wp14:editId="09631BC4">
            <wp:extent cx="3063240" cy="932180"/>
            <wp:effectExtent l="0" t="0" r="1016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1_detectionrate_restest.png"/>
                    <pic:cNvPicPr/>
                  </pic:nvPicPr>
                  <pic:blipFill>
                    <a:blip r:embed="rId17">
                      <a:extLst>
                        <a:ext uri="{28A0092B-C50C-407E-A947-70E740481C1C}">
                          <a14:useLocalDpi xmlns:a14="http://schemas.microsoft.com/office/drawing/2010/main" val="0"/>
                        </a:ext>
                      </a:extLst>
                    </a:blip>
                    <a:stretch>
                      <a:fillRect/>
                    </a:stretch>
                  </pic:blipFill>
                  <pic:spPr>
                    <a:xfrm>
                      <a:off x="0" y="0"/>
                      <a:ext cx="3063240" cy="932180"/>
                    </a:xfrm>
                    <a:prstGeom prst="rect">
                      <a:avLst/>
                    </a:prstGeom>
                  </pic:spPr>
                </pic:pic>
              </a:graphicData>
            </a:graphic>
          </wp:inline>
        </w:drawing>
      </w:r>
    </w:p>
    <w:p w14:paraId="55FD8E5B" w14:textId="24463B21" w:rsidR="004C28F6" w:rsidRDefault="004C28F6" w:rsidP="004C28F6">
      <w:pPr>
        <w:pStyle w:val="Caption"/>
      </w:pPr>
      <w:proofErr w:type="gramStart"/>
      <w:r>
        <w:t xml:space="preserve">Figure </w:t>
      </w:r>
      <w:fldSimple w:instr=" SEQ Figure \* ARABIC ">
        <w:r>
          <w:rPr>
            <w:noProof/>
          </w:rPr>
          <w:t>5</w:t>
        </w:r>
      </w:fldSimple>
      <w:r>
        <w:t>.</w:t>
      </w:r>
      <w:proofErr w:type="gramEnd"/>
      <w:r>
        <w:t xml:space="preserve"> a) Study setup</w:t>
      </w:r>
      <w:r w:rsidR="00830779">
        <w:t xml:space="preserve"> and screen prompt</w:t>
      </w:r>
      <w:r>
        <w:t>.</w:t>
      </w:r>
    </w:p>
    <w:p w14:paraId="5222CDA5" w14:textId="6CC2FA37" w:rsidR="000F534E" w:rsidRDefault="000F534E">
      <w:r>
        <w:t xml:space="preserve">With </w:t>
      </w:r>
      <w:r w:rsidR="001B3FAA">
        <w:t xml:space="preserve">introducing </w:t>
      </w:r>
      <w:r w:rsidR="00B817D7">
        <w:t xml:space="preserve">explanations and </w:t>
      </w:r>
      <w:r w:rsidR="001B3FAA">
        <w:t>instructions,</w:t>
      </w:r>
      <w:r w:rsidR="00766743">
        <w:t xml:space="preserve"> </w:t>
      </w:r>
      <w:r w:rsidR="00766743">
        <w:rPr>
          <w:highlight w:val="yellow"/>
        </w:rPr>
        <w:t>2</w:t>
      </w:r>
      <w:r w:rsidR="00766743" w:rsidRPr="00766743">
        <w:rPr>
          <w:highlight w:val="yellow"/>
        </w:rPr>
        <w:t>0</w:t>
      </w:r>
      <w:r>
        <w:t xml:space="preserve"> practice swipes, and breaks</w:t>
      </w:r>
      <w:r w:rsidR="00105C04">
        <w:t xml:space="preserve"> between series of swipes</w:t>
      </w:r>
      <w:r>
        <w:t xml:space="preserve">, a session lasted </w:t>
      </w:r>
      <w:r w:rsidR="00B817D7">
        <w:t>approximately 50</w:t>
      </w:r>
      <w:r>
        <w:t xml:space="preserve"> minutes.</w:t>
      </w:r>
    </w:p>
    <w:p w14:paraId="001586D2" w14:textId="4F9776C5" w:rsidR="000F534E" w:rsidRDefault="00D4096C" w:rsidP="000F534E">
      <w:pPr>
        <w:pStyle w:val="Heading2"/>
      </w:pPr>
      <w:r>
        <w:t>Swipe Classification</w:t>
      </w:r>
      <w:r w:rsidR="00153697">
        <w:t>, Training,</w:t>
      </w:r>
      <w:r>
        <w:t xml:space="preserve"> and </w:t>
      </w:r>
      <w:r w:rsidR="000F534E">
        <w:t>Results</w:t>
      </w:r>
    </w:p>
    <w:p w14:paraId="49891093" w14:textId="556668A7" w:rsidR="002E0EDC" w:rsidRPr="002E0EDC" w:rsidRDefault="002E0EDC" w:rsidP="002E0EDC">
      <w:r w:rsidRPr="00A226D2">
        <w:rPr>
          <w:highlight w:val="yellow"/>
        </w:rPr>
        <w:t>Here comes an explanation of the extraction, training etc.</w:t>
      </w:r>
      <w:r w:rsidR="00246058">
        <w:rPr>
          <w:highlight w:val="yellow"/>
        </w:rPr>
        <w:t xml:space="preserve"> Include explaining that we ended up with different number of swipes in the different conditions for different persons: some swipes started too early and/or too late, and therefore we could not extract the necessary number of frames...</w:t>
      </w:r>
      <w:r w:rsidR="009163BD">
        <w:rPr>
          <w:highlight w:val="yellow"/>
        </w:rPr>
        <w:t xml:space="preserve"> </w:t>
      </w:r>
      <w:r w:rsidR="004B792D">
        <w:t xml:space="preserve">From our 12,480 data samples we could use 11,826 samples (94.8%): in 645 samples participants swiped out of the </w:t>
      </w:r>
      <w:r w:rsidR="004B792D" w:rsidRPr="00733769">
        <w:rPr>
          <w:highlight w:val="yellow"/>
        </w:rPr>
        <w:t xml:space="preserve">required pace, and the recordings were not </w:t>
      </w:r>
      <w:proofErr w:type="spellStart"/>
      <w:r w:rsidR="004B792D" w:rsidRPr="00733769">
        <w:rPr>
          <w:highlight w:val="yellow"/>
        </w:rPr>
        <w:t>kjdfljd</w:t>
      </w:r>
      <w:proofErr w:type="spellEnd"/>
      <w:r w:rsidR="004B792D" w:rsidRPr="00733769">
        <w:rPr>
          <w:highlight w:val="yellow"/>
        </w:rPr>
        <w:t xml:space="preserve"> </w:t>
      </w:r>
      <w:proofErr w:type="spellStart"/>
      <w:r w:rsidR="004B792D" w:rsidRPr="00733769">
        <w:rPr>
          <w:highlight w:val="yellow"/>
        </w:rPr>
        <w:t>flej</w:t>
      </w:r>
      <w:proofErr w:type="spellEnd"/>
      <w:r w:rsidR="004B792D" w:rsidRPr="00733769">
        <w:rPr>
          <w:highlight w:val="yellow"/>
        </w:rPr>
        <w:t xml:space="preserve"> </w:t>
      </w:r>
      <w:proofErr w:type="spellStart"/>
      <w:r w:rsidR="004B792D" w:rsidRPr="00733769">
        <w:rPr>
          <w:highlight w:val="yellow"/>
        </w:rPr>
        <w:t>rejrel</w:t>
      </w:r>
      <w:proofErr w:type="spellEnd"/>
      <w:r w:rsidR="004B792D" w:rsidRPr="00733769">
        <w:rPr>
          <w:highlight w:val="yellow"/>
        </w:rPr>
        <w:t xml:space="preserve"> </w:t>
      </w:r>
      <w:proofErr w:type="spellStart"/>
      <w:r w:rsidR="004B792D" w:rsidRPr="00733769">
        <w:rPr>
          <w:highlight w:val="yellow"/>
        </w:rPr>
        <w:t>jrjlkjdlfkj</w:t>
      </w:r>
      <w:proofErr w:type="spellEnd"/>
      <w:r w:rsidR="004B792D" w:rsidRPr="00733769">
        <w:rPr>
          <w:highlight w:val="yellow"/>
        </w:rPr>
        <w:t xml:space="preserve"> </w:t>
      </w:r>
      <w:proofErr w:type="spellStart"/>
      <w:r w:rsidR="004B792D" w:rsidRPr="00733769">
        <w:rPr>
          <w:highlight w:val="yellow"/>
        </w:rPr>
        <w:t>adfl</w:t>
      </w:r>
      <w:proofErr w:type="spellEnd"/>
      <w:r w:rsidR="004B792D" w:rsidRPr="00733769">
        <w:rPr>
          <w:highlight w:val="yellow"/>
        </w:rPr>
        <w:t xml:space="preserve">. Thus we discarded </w:t>
      </w:r>
      <w:proofErr w:type="gramStart"/>
      <w:r w:rsidR="004B792D" w:rsidRPr="00733769">
        <w:rPr>
          <w:highlight w:val="yellow"/>
        </w:rPr>
        <w:t>these</w:t>
      </w:r>
      <w:r w:rsidR="004B792D">
        <w:rPr>
          <w:highlight w:val="yellow"/>
        </w:rPr>
        <w:t xml:space="preserve"> </w:t>
      </w:r>
      <w:r w:rsidR="004B792D" w:rsidRPr="00733769">
        <w:rPr>
          <w:highlight w:val="yellow"/>
        </w:rPr>
        <w:t>.</w:t>
      </w:r>
      <w:proofErr w:type="gramEnd"/>
      <w:r w:rsidR="004B792D">
        <w:t xml:space="preserve"> </w:t>
      </w:r>
      <w:r w:rsidR="009163BD">
        <w:rPr>
          <w:highlight w:val="yellow"/>
        </w:rPr>
        <w:t>Also include s</w:t>
      </w:r>
      <w:r w:rsidRPr="00A226D2">
        <w:rPr>
          <w:highlight w:val="yellow"/>
        </w:rPr>
        <w:t>omething like this:</w:t>
      </w:r>
    </w:p>
    <w:p w14:paraId="54E1E11B" w14:textId="665E8659" w:rsidR="000F534E" w:rsidRDefault="00610A37" w:rsidP="000F534E">
      <w:r>
        <w:t>We</w:t>
      </w:r>
      <w:r w:rsidR="004B792D">
        <w:t xml:space="preserve"> </w:t>
      </w:r>
      <w:r>
        <w:t xml:space="preserve">discarded at most </w:t>
      </w:r>
      <w:r w:rsidR="004B792D">
        <w:t>15 of the 65 swipes in a series, still having a sufficient number of swipes (</w:t>
      </w:r>
      <w:r>
        <w:t>at least 50 in each of all participants’</w:t>
      </w:r>
      <w:r w:rsidR="004B792D">
        <w:t xml:space="preserve"> 8 swipe series) for </w:t>
      </w:r>
      <w:r>
        <w:t xml:space="preserve">classification </w:t>
      </w:r>
      <w:r w:rsidR="004B792D">
        <w:t>training</w:t>
      </w:r>
      <w:r>
        <w:t xml:space="preserve"> and classification</w:t>
      </w:r>
      <w:r w:rsidR="004B792D">
        <w:t xml:space="preserve">. </w:t>
      </w:r>
      <w:commentRangeStart w:id="156"/>
      <w:r w:rsidR="001D0F69">
        <w:t>We trained each participant’s data separately</w:t>
      </w:r>
      <w:r w:rsidR="001D0F69" w:rsidRPr="00A53427">
        <w:t xml:space="preserve"> since each </w:t>
      </w:r>
      <w:r w:rsidR="001D0F69">
        <w:t>one</w:t>
      </w:r>
      <w:r w:rsidR="001D0F69" w:rsidRPr="00A53427">
        <w:t xml:space="preserve"> had various swiping styles. Some of them swiped hard while some of them swiped fast. The evaluation process is as following:  All the feature values were first normalized. Then with the data, the system kept selecting various values for parameter </w:t>
      </w:r>
      <w:r w:rsidR="001D0F69" w:rsidRPr="00A53427">
        <w:rPr>
          <w:i/>
        </w:rPr>
        <w:t>C</w:t>
      </w:r>
      <w:r w:rsidR="001D0F69" w:rsidRPr="00A53427">
        <w:t xml:space="preserve"> and </w:t>
      </w:r>
      <w:r w:rsidR="001D0F69" w:rsidRPr="00A53427">
        <w:rPr>
          <w:i/>
        </w:rPr>
        <w:t>gamma</w:t>
      </w:r>
      <w:r w:rsidR="001D0F69" w:rsidRPr="00A53427">
        <w:t xml:space="preserve"> until convergence. For each loop, we used 10-fold cross validation to evaluate the selected </w:t>
      </w:r>
      <w:r w:rsidR="001D0F69" w:rsidRPr="00A53427">
        <w:rPr>
          <w:i/>
        </w:rPr>
        <w:t>C</w:t>
      </w:r>
      <w:r w:rsidR="001D0F69" w:rsidRPr="00A53427">
        <w:t xml:space="preserve"> and </w:t>
      </w:r>
      <w:r w:rsidR="001D0F69" w:rsidRPr="00A53427">
        <w:rPr>
          <w:i/>
        </w:rPr>
        <w:t>gamma</w:t>
      </w:r>
      <w:r w:rsidR="001D0F69" w:rsidRPr="00A53427">
        <w:t xml:space="preserve"> values. When converged, the system picked the </w:t>
      </w:r>
      <w:r w:rsidR="001D0F69" w:rsidRPr="00A53427">
        <w:rPr>
          <w:i/>
        </w:rPr>
        <w:t>C</w:t>
      </w:r>
      <w:r w:rsidR="001D0F69" w:rsidRPr="00A53427">
        <w:t xml:space="preserve"> and </w:t>
      </w:r>
      <w:r w:rsidR="001D0F69" w:rsidRPr="00A53427">
        <w:rPr>
          <w:i/>
        </w:rPr>
        <w:t>gamma</w:t>
      </w:r>
      <w:r w:rsidR="001D0F69" w:rsidRPr="00A53427">
        <w:t xml:space="preserve"> for the best performance with the data and output the 10-fold evaluation accuracy.</w:t>
      </w:r>
      <w:commentRangeEnd w:id="156"/>
      <w:r w:rsidR="00D74DE0">
        <w:rPr>
          <w:rStyle w:val="CommentReference"/>
        </w:rPr>
        <w:commentReference w:id="156"/>
      </w:r>
      <w:r w:rsidR="007049D6">
        <w:t xml:space="preserve"> </w:t>
      </w:r>
    </w:p>
    <w:p w14:paraId="04491C52" w14:textId="4D2FA7ED" w:rsidR="00D57738" w:rsidRDefault="00D57738" w:rsidP="000F534E">
      <w:r>
        <w:t xml:space="preserve">We used a Generalized linear mixed model (with participant as random variable and the binary </w:t>
      </w:r>
      <w:proofErr w:type="spellStart"/>
      <w:r>
        <w:t>logit</w:t>
      </w:r>
      <w:proofErr w:type="spellEnd"/>
      <w:r>
        <w:t xml:space="preserve"> function for binominal data as link function) to analyze the classification accuracy for the different factor levels. </w:t>
      </w:r>
    </w:p>
    <w:p w14:paraId="69E0253B" w14:textId="03D0224D" w:rsidR="008E288A" w:rsidRDefault="00B967BD" w:rsidP="000F534E">
      <w:r>
        <w:t>T</w:t>
      </w:r>
      <w:r w:rsidR="005811AD">
        <w:t xml:space="preserve">he </w:t>
      </w:r>
      <w:r w:rsidR="00CF17DB">
        <w:t xml:space="preserve">classifier </w:t>
      </w:r>
      <w:r>
        <w:t xml:space="preserve">correctly </w:t>
      </w:r>
      <w:r w:rsidR="00791E21">
        <w:t>classifies</w:t>
      </w:r>
      <w:r>
        <w:t xml:space="preserve"> swipe</w:t>
      </w:r>
      <w:r w:rsidR="00791E21">
        <w:t>s</w:t>
      </w:r>
      <w:r>
        <w:t xml:space="preserve"> </w:t>
      </w:r>
      <w:r w:rsidR="00791E21">
        <w:t>as either a</w:t>
      </w:r>
      <w:r w:rsidR="00610A37">
        <w:t xml:space="preserve"> swipe over a bump or </w:t>
      </w:r>
      <w:r w:rsidR="00340A61">
        <w:t xml:space="preserve">as a swipe </w:t>
      </w:r>
      <w:r w:rsidR="00610A37">
        <w:t>over a stripe without a bump</w:t>
      </w:r>
      <w:r>
        <w:t xml:space="preserve"> in 11,305 of 11,826</w:t>
      </w:r>
      <w:r w:rsidR="00610A37">
        <w:t xml:space="preserve"> cases</w:t>
      </w:r>
      <w:r w:rsidR="00791E21">
        <w:t xml:space="preserve"> with an </w:t>
      </w:r>
      <w:r w:rsidR="005811AD">
        <w:t xml:space="preserve">overall accuracy </w:t>
      </w:r>
      <w:r w:rsidR="00E01FA3">
        <w:t xml:space="preserve">rate </w:t>
      </w:r>
      <w:r w:rsidR="005811AD">
        <w:t xml:space="preserve">of </w:t>
      </w:r>
      <w:commentRangeStart w:id="157"/>
      <w:r w:rsidR="005811AD">
        <w:t>95.6%</w:t>
      </w:r>
      <w:commentRangeEnd w:id="157"/>
      <w:r w:rsidR="008137B3">
        <w:rPr>
          <w:rStyle w:val="CommentReference"/>
        </w:rPr>
        <w:commentReference w:id="157"/>
      </w:r>
      <w:r w:rsidR="005811AD">
        <w:t xml:space="preserve">. </w:t>
      </w:r>
      <w:r w:rsidR="00302F00">
        <w:t xml:space="preserve">The </w:t>
      </w:r>
      <w:r w:rsidR="00756BE2">
        <w:t xml:space="preserve">classification accuracy for </w:t>
      </w:r>
      <w:r w:rsidR="0065070A">
        <w:t>vertical</w:t>
      </w:r>
      <w:r w:rsidR="00756BE2">
        <w:t xml:space="preserve"> swipes is </w:t>
      </w:r>
      <w:r w:rsidR="0065070A">
        <w:t xml:space="preserve">93.42% </w:t>
      </w:r>
      <w:r w:rsidR="00756BE2">
        <w:t xml:space="preserve">and </w:t>
      </w:r>
      <w:r w:rsidR="0065070A">
        <w:t xml:space="preserve">97.77% </w:t>
      </w:r>
      <w:r w:rsidR="00756BE2">
        <w:t xml:space="preserve">for </w:t>
      </w:r>
      <w:r w:rsidR="0065070A">
        <w:t>horizontal</w:t>
      </w:r>
      <w:r w:rsidR="00756BE2">
        <w:t xml:space="preserve"> swipes. The difference </w:t>
      </w:r>
      <w:r w:rsidR="00302F00">
        <w:t>between the two directions is</w:t>
      </w:r>
      <w:r w:rsidR="00756BE2">
        <w:t xml:space="preserve"> statistically significant (</w:t>
      </w:r>
      <w:commentRangeStart w:id="158"/>
      <w:r w:rsidR="00756BE2">
        <w:t>F</w:t>
      </w:r>
      <w:r w:rsidR="00756BE2" w:rsidRPr="00082DA9">
        <w:rPr>
          <w:vertAlign w:val="subscript"/>
        </w:rPr>
        <w:t>1</w:t>
      </w:r>
      <w:proofErr w:type="gramStart"/>
      <w:r w:rsidR="00756BE2" w:rsidRPr="00082DA9">
        <w:rPr>
          <w:vertAlign w:val="subscript"/>
        </w:rPr>
        <w:t>,176</w:t>
      </w:r>
      <w:proofErr w:type="gramEnd"/>
      <w:r w:rsidR="00756BE2">
        <w:t xml:space="preserve"> = 89.50, p &lt; .001</w:t>
      </w:r>
      <w:commentRangeEnd w:id="158"/>
      <w:r w:rsidR="00E01FA3">
        <w:rPr>
          <w:rStyle w:val="CommentReference"/>
        </w:rPr>
        <w:commentReference w:id="158"/>
      </w:r>
      <w:r w:rsidR="00756BE2">
        <w:t>)</w:t>
      </w:r>
      <w:r w:rsidR="00302F00">
        <w:t xml:space="preserve">. The classification accuracy </w:t>
      </w:r>
      <w:r w:rsidR="0065070A">
        <w:t>for the wrist sensor is 95.26%</w:t>
      </w:r>
      <w:proofErr w:type="gramStart"/>
      <w:r w:rsidR="00E01FA3">
        <w:t>,</w:t>
      </w:r>
      <w:proofErr w:type="gramEnd"/>
      <w:r w:rsidR="00E01FA3">
        <w:t xml:space="preserve"> the ac</w:t>
      </w:r>
      <w:r w:rsidR="0065070A">
        <w:t xml:space="preserve">curacy for the finger sensor is 95.93%. The difference is small, but statistically significant </w:t>
      </w:r>
      <w:r w:rsidR="00302F00">
        <w:t>(</w:t>
      </w:r>
      <w:commentRangeStart w:id="159"/>
      <w:r w:rsidR="00302F00">
        <w:t>F</w:t>
      </w:r>
      <w:r w:rsidR="00302F00" w:rsidRPr="00082DA9">
        <w:rPr>
          <w:vertAlign w:val="subscript"/>
        </w:rPr>
        <w:t>1</w:t>
      </w:r>
      <w:proofErr w:type="gramStart"/>
      <w:r w:rsidR="00302F00" w:rsidRPr="00082DA9">
        <w:rPr>
          <w:vertAlign w:val="subscript"/>
        </w:rPr>
        <w:t>,176</w:t>
      </w:r>
      <w:proofErr w:type="gramEnd"/>
      <w:r w:rsidR="0065070A">
        <w:t xml:space="preserve"> = 7.89, p &lt; .01</w:t>
      </w:r>
      <w:commentRangeEnd w:id="159"/>
      <w:r w:rsidR="00E01FA3">
        <w:rPr>
          <w:rStyle w:val="CommentReference"/>
        </w:rPr>
        <w:commentReference w:id="159"/>
      </w:r>
      <w:r w:rsidR="0065070A">
        <w:t xml:space="preserve">). </w:t>
      </w:r>
      <w:r w:rsidR="00D97BD9">
        <w:t>Likewise, the difference in classificatio</w:t>
      </w:r>
      <w:r w:rsidR="008D58A5">
        <w:t xml:space="preserve">n accuracy between swipes over </w:t>
      </w:r>
      <w:r w:rsidR="00BA08A3">
        <w:t xml:space="preserve">a </w:t>
      </w:r>
      <w:r w:rsidR="008D58A5">
        <w:t>bump and swipes over the</w:t>
      </w:r>
      <w:r w:rsidR="00D97BD9">
        <w:t xml:space="preserve"> flat stripe is small, 95.40% vs. 95.78%, yet statistically significant (</w:t>
      </w:r>
      <w:commentRangeStart w:id="160"/>
      <w:r w:rsidR="00D97BD9">
        <w:t>F</w:t>
      </w:r>
      <w:r w:rsidR="00D97BD9" w:rsidRPr="00082DA9">
        <w:rPr>
          <w:vertAlign w:val="subscript"/>
        </w:rPr>
        <w:t>1</w:t>
      </w:r>
      <w:proofErr w:type="gramStart"/>
      <w:r w:rsidR="00D97BD9" w:rsidRPr="00082DA9">
        <w:rPr>
          <w:vertAlign w:val="subscript"/>
        </w:rPr>
        <w:t>,176</w:t>
      </w:r>
      <w:proofErr w:type="gramEnd"/>
      <w:r w:rsidR="00D97BD9">
        <w:t xml:space="preserve"> = 7.73, p &lt; .01</w:t>
      </w:r>
      <w:commentRangeEnd w:id="160"/>
      <w:r w:rsidR="00BA08A3">
        <w:rPr>
          <w:rStyle w:val="CommentReference"/>
        </w:rPr>
        <w:commentReference w:id="160"/>
      </w:r>
      <w:r w:rsidR="00D97BD9">
        <w:t xml:space="preserve">). </w:t>
      </w:r>
      <w:r w:rsidR="00992431">
        <w:t xml:space="preserve">The </w:t>
      </w:r>
      <w:r w:rsidR="001F1F92">
        <w:lastRenderedPageBreak/>
        <w:t xml:space="preserve">difference between the two finger postures is not statistically significant (upright: 95.38%, flat: 95.81%). </w:t>
      </w:r>
    </w:p>
    <w:p w14:paraId="78698308" w14:textId="250A1298" w:rsidR="002226A0" w:rsidRDefault="001F1F92" w:rsidP="004945A2">
      <w:r>
        <w:t>These results should</w:t>
      </w:r>
      <w:r w:rsidR="00B37783">
        <w:t>, however,</w:t>
      </w:r>
      <w:r>
        <w:t xml:space="preserve"> be seen in the light of three si</w:t>
      </w:r>
      <w:r w:rsidR="00B37783">
        <w:t>gnificant interaction effects.</w:t>
      </w:r>
      <w:r w:rsidR="00195E1E">
        <w:t xml:space="preserve"> First, in Figure </w:t>
      </w:r>
      <w:proofErr w:type="spellStart"/>
      <w:r w:rsidR="00195E1E">
        <w:t>Xa</w:t>
      </w:r>
      <w:proofErr w:type="spellEnd"/>
      <w:r w:rsidR="00195E1E">
        <w:t xml:space="preserve"> we see </w:t>
      </w:r>
      <w:r w:rsidR="00CD06CA">
        <w:t xml:space="preserve">that there is </w:t>
      </w:r>
      <w:r w:rsidR="00195E1E">
        <w:t>no difference be</w:t>
      </w:r>
      <w:r w:rsidR="008E288A">
        <w:t>tween the</w:t>
      </w:r>
      <w:r w:rsidR="00195E1E">
        <w:t xml:space="preserve"> stripe </w:t>
      </w:r>
      <w:r w:rsidR="008E288A">
        <w:t xml:space="preserve">with a bump </w:t>
      </w:r>
      <w:r w:rsidR="00195E1E">
        <w:t xml:space="preserve">and the </w:t>
      </w:r>
      <w:r w:rsidR="008E288A">
        <w:t xml:space="preserve">flat </w:t>
      </w:r>
      <w:r w:rsidR="00195E1E">
        <w:t xml:space="preserve">stripe when </w:t>
      </w:r>
      <w:r w:rsidR="004F750F">
        <w:t xml:space="preserve">swiped across in the vertical direction. </w:t>
      </w:r>
      <w:r w:rsidR="00395C89">
        <w:t>When changing to the horizontal direction, the accuracy increases for both stripes</w:t>
      </w:r>
      <w:r w:rsidR="00CD06CA">
        <w:t>,</w:t>
      </w:r>
      <w:r w:rsidR="00395C89">
        <w:t xml:space="preserve"> but to a somewhat greater extent for sw</w:t>
      </w:r>
      <w:r w:rsidR="00CD06CA">
        <w:t>ipes over the flat stripe; this effect</w:t>
      </w:r>
      <w:r w:rsidR="00395C89">
        <w:t xml:space="preserve"> is reflected in a significant </w:t>
      </w:r>
      <w:r w:rsidR="00395C89" w:rsidRPr="00395C89">
        <w:rPr>
          <w:i/>
        </w:rPr>
        <w:t>direction</w:t>
      </w:r>
      <w:r w:rsidR="00395C89">
        <w:t xml:space="preserve"> × </w:t>
      </w:r>
      <w:r w:rsidR="00395C89" w:rsidRPr="00395C89">
        <w:rPr>
          <w:i/>
        </w:rPr>
        <w:t>stripe type</w:t>
      </w:r>
      <w:r w:rsidR="00395C89">
        <w:t xml:space="preserve"> interaction</w:t>
      </w:r>
      <w:r w:rsidR="008F59EB">
        <w:t xml:space="preserve"> (F</w:t>
      </w:r>
      <w:r w:rsidR="008F59EB" w:rsidRPr="00082DA9">
        <w:rPr>
          <w:vertAlign w:val="subscript"/>
        </w:rPr>
        <w:t>1</w:t>
      </w:r>
      <w:proofErr w:type="gramStart"/>
      <w:r w:rsidR="008F59EB" w:rsidRPr="00082DA9">
        <w:rPr>
          <w:vertAlign w:val="subscript"/>
        </w:rPr>
        <w:t>,176</w:t>
      </w:r>
      <w:proofErr w:type="gramEnd"/>
      <w:r w:rsidR="008F59EB">
        <w:t xml:space="preserve"> = 8.30, p &lt; .01)</w:t>
      </w:r>
      <w:r w:rsidR="00395C89">
        <w:t xml:space="preserve">. </w:t>
      </w:r>
      <w:r w:rsidR="00507913">
        <w:t>The second interaction</w:t>
      </w:r>
      <w:r w:rsidR="00797EAB">
        <w:t xml:space="preserve">, </w:t>
      </w:r>
      <w:r w:rsidR="00507913">
        <w:rPr>
          <w:i/>
        </w:rPr>
        <w:t>sensor position</w:t>
      </w:r>
      <w:r w:rsidR="00507913">
        <w:t xml:space="preserve"> × </w:t>
      </w:r>
      <w:r w:rsidR="00507913">
        <w:rPr>
          <w:i/>
        </w:rPr>
        <w:t>finger posture</w:t>
      </w:r>
      <w:r w:rsidR="008F59EB">
        <w:t xml:space="preserve"> (F</w:t>
      </w:r>
      <w:r w:rsidR="008F59EB" w:rsidRPr="00082DA9">
        <w:rPr>
          <w:vertAlign w:val="subscript"/>
        </w:rPr>
        <w:t>1</w:t>
      </w:r>
      <w:proofErr w:type="gramStart"/>
      <w:r w:rsidR="008F59EB" w:rsidRPr="00082DA9">
        <w:rPr>
          <w:vertAlign w:val="subscript"/>
        </w:rPr>
        <w:t>,176</w:t>
      </w:r>
      <w:proofErr w:type="gramEnd"/>
      <w:r w:rsidR="008F59EB">
        <w:t xml:space="preserve"> = 14.68, p &lt; .001)</w:t>
      </w:r>
      <w:r w:rsidR="00507913">
        <w:t>, is</w:t>
      </w:r>
      <w:r w:rsidR="00797EAB">
        <w:t xml:space="preserve"> </w:t>
      </w:r>
      <w:r w:rsidR="00507913">
        <w:t xml:space="preserve">visible in </w:t>
      </w:r>
      <w:r w:rsidR="00797EAB">
        <w:t xml:space="preserve">Figure </w:t>
      </w:r>
      <w:proofErr w:type="spellStart"/>
      <w:r w:rsidR="00797EAB">
        <w:t>Xb</w:t>
      </w:r>
      <w:proofErr w:type="spellEnd"/>
      <w:r w:rsidR="00507913">
        <w:t xml:space="preserve">. </w:t>
      </w:r>
      <w:r w:rsidR="008F59EB">
        <w:t xml:space="preserve">Here we see that </w:t>
      </w:r>
      <w:r w:rsidR="00A52EAB">
        <w:t>the classification accuracy with the finger sensor is higher for swipes performed with the flat finger posture then than for swipes performed with the upright posture</w:t>
      </w:r>
      <w:r w:rsidR="00830779">
        <w:t>, in both the horizontal and the vertical direction</w:t>
      </w:r>
      <w:r w:rsidR="00A52EAB">
        <w:t xml:space="preserve">. With the wrist sensor we find the opposite: classification accuracy </w:t>
      </w:r>
      <w:r w:rsidR="00750912">
        <w:t>is</w:t>
      </w:r>
      <w:r w:rsidR="00A52EAB">
        <w:t xml:space="preserve"> higher </w:t>
      </w:r>
      <w:r w:rsidR="00D6011C">
        <w:t>with</w:t>
      </w:r>
      <w:r w:rsidR="00A52EAB">
        <w:t xml:space="preserve"> the upright posture than </w:t>
      </w:r>
      <w:r w:rsidR="00D6011C">
        <w:t>with</w:t>
      </w:r>
      <w:r w:rsidR="00A52EAB">
        <w:t xml:space="preserve"> the flat </w:t>
      </w:r>
      <w:r w:rsidR="00D6011C">
        <w:t xml:space="preserve">finger </w:t>
      </w:r>
      <w:r w:rsidR="00A52EAB">
        <w:t>posture</w:t>
      </w:r>
      <w:r w:rsidR="00830779">
        <w:t xml:space="preserve"> (for both directions)</w:t>
      </w:r>
      <w:r w:rsidR="00A52EAB">
        <w:t xml:space="preserve">. </w:t>
      </w:r>
      <w:r w:rsidR="00D03545">
        <w:t xml:space="preserve">Finally, </w:t>
      </w:r>
      <w:r w:rsidR="00830779">
        <w:t xml:space="preserve">after close inspection of Figure </w:t>
      </w:r>
      <w:proofErr w:type="spellStart"/>
      <w:r w:rsidR="00830779">
        <w:t>Xb</w:t>
      </w:r>
      <w:proofErr w:type="spellEnd"/>
      <w:r w:rsidR="00830779">
        <w:t xml:space="preserve">, we also see </w:t>
      </w:r>
      <w:r w:rsidR="00D03545">
        <w:t>the</w:t>
      </w:r>
      <w:r w:rsidR="00D6011C">
        <w:t xml:space="preserve"> three</w:t>
      </w:r>
      <w:r w:rsidR="007C26C1">
        <w:t xml:space="preserve">fold </w:t>
      </w:r>
      <w:r w:rsidR="00D03545">
        <w:rPr>
          <w:i/>
        </w:rPr>
        <w:t>sensor position</w:t>
      </w:r>
      <w:r w:rsidR="00D03545">
        <w:t xml:space="preserve"> × </w:t>
      </w:r>
      <w:r w:rsidR="00D03545">
        <w:rPr>
          <w:i/>
        </w:rPr>
        <w:t>finger posture</w:t>
      </w:r>
      <w:r w:rsidR="00D03545">
        <w:t xml:space="preserve"> × </w:t>
      </w:r>
      <w:r w:rsidR="00D03545">
        <w:rPr>
          <w:i/>
        </w:rPr>
        <w:t xml:space="preserve">direction </w:t>
      </w:r>
      <w:r w:rsidR="00D03545">
        <w:t>interaction (F</w:t>
      </w:r>
      <w:r w:rsidR="00D03545" w:rsidRPr="00082DA9">
        <w:rPr>
          <w:vertAlign w:val="subscript"/>
        </w:rPr>
        <w:t>1</w:t>
      </w:r>
      <w:proofErr w:type="gramStart"/>
      <w:r w:rsidR="00D03545" w:rsidRPr="00082DA9">
        <w:rPr>
          <w:vertAlign w:val="subscript"/>
        </w:rPr>
        <w:t>,176</w:t>
      </w:r>
      <w:proofErr w:type="gramEnd"/>
      <w:r w:rsidR="00D03545">
        <w:t xml:space="preserve"> = 5.17, p &lt; .05)</w:t>
      </w:r>
      <w:r w:rsidR="00D260CC">
        <w:t>.</w:t>
      </w:r>
      <w:r w:rsidR="00D03545">
        <w:t xml:space="preserve"> </w:t>
      </w:r>
      <w:r w:rsidR="00D260CC">
        <w:t>This interaction</w:t>
      </w:r>
      <w:r w:rsidR="00CD60E4">
        <w:t xml:space="preserve"> demonstrates </w:t>
      </w:r>
      <w:r w:rsidR="00C74587">
        <w:t>that the difference</w:t>
      </w:r>
      <w:r w:rsidR="00830779">
        <w:t xml:space="preserve"> between the two finger postures</w:t>
      </w:r>
      <w:r w:rsidR="00CD60E4">
        <w:t xml:space="preserve"> are greater in the vertical than in the horizontal direction with the finger sensor </w:t>
      </w:r>
      <w:r w:rsidR="00D260CC">
        <w:t>but that the greatest</w:t>
      </w:r>
      <w:r w:rsidR="00C74587">
        <w:t xml:space="preserve"> difference</w:t>
      </w:r>
      <w:r w:rsidR="00CD60E4">
        <w:t xml:space="preserve"> between the </w:t>
      </w:r>
      <w:r w:rsidR="00C74587">
        <w:t xml:space="preserve">two </w:t>
      </w:r>
      <w:r w:rsidR="00CD60E4">
        <w:t xml:space="preserve">finger postures occurs in the opposite, horizontal, direction with the wrist </w:t>
      </w:r>
      <w:commentRangeStart w:id="161"/>
      <w:r w:rsidR="00CD60E4">
        <w:t>sensor</w:t>
      </w:r>
      <w:commentRangeEnd w:id="161"/>
      <w:r w:rsidR="008D3400">
        <w:rPr>
          <w:rStyle w:val="CommentReference"/>
        </w:rPr>
        <w:commentReference w:id="161"/>
      </w:r>
      <w:r w:rsidR="00CD60E4">
        <w:t xml:space="preserve">. </w:t>
      </w:r>
    </w:p>
    <w:p w14:paraId="0A44302F" w14:textId="1886D15C" w:rsidR="004945A2" w:rsidRDefault="004945A2" w:rsidP="00F419D3">
      <w:pPr>
        <w:jc w:val="center"/>
      </w:pPr>
      <w:r>
        <w:rPr>
          <w:noProof/>
        </w:rPr>
        <w:drawing>
          <wp:inline distT="0" distB="0" distL="0" distR="0" wp14:anchorId="071A7AAF" wp14:editId="0FC52A84">
            <wp:extent cx="3063240" cy="737870"/>
            <wp:effectExtent l="0" t="0" r="1016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1_results.png"/>
                    <pic:cNvPicPr/>
                  </pic:nvPicPr>
                  <pic:blipFill>
                    <a:blip r:embed="rId18">
                      <a:extLst>
                        <a:ext uri="{28A0092B-C50C-407E-A947-70E740481C1C}">
                          <a14:useLocalDpi xmlns:a14="http://schemas.microsoft.com/office/drawing/2010/main" val="0"/>
                        </a:ext>
                      </a:extLst>
                    </a:blip>
                    <a:stretch>
                      <a:fillRect/>
                    </a:stretch>
                  </pic:blipFill>
                  <pic:spPr>
                    <a:xfrm>
                      <a:off x="0" y="0"/>
                      <a:ext cx="3063240" cy="737870"/>
                    </a:xfrm>
                    <a:prstGeom prst="rect">
                      <a:avLst/>
                    </a:prstGeom>
                  </pic:spPr>
                </pic:pic>
              </a:graphicData>
            </a:graphic>
          </wp:inline>
        </w:drawing>
      </w:r>
    </w:p>
    <w:p w14:paraId="5DEE3597" w14:textId="211D88B0" w:rsidR="00F419D3" w:rsidRDefault="00F419D3" w:rsidP="00F419D3">
      <w:pPr>
        <w:pStyle w:val="Caption"/>
      </w:pPr>
      <w:proofErr w:type="gramStart"/>
      <w:r>
        <w:t xml:space="preserve">Figure </w:t>
      </w:r>
      <w:fldSimple w:instr=" SEQ Figure \* ARABIC ">
        <w:r>
          <w:rPr>
            <w:noProof/>
          </w:rPr>
          <w:t>5</w:t>
        </w:r>
      </w:fldSimple>
      <w:r w:rsidR="002226A0">
        <w:t>.</w:t>
      </w:r>
      <w:proofErr w:type="gramEnd"/>
      <w:r w:rsidR="002226A0">
        <w:t xml:space="preserve"> </w:t>
      </w:r>
      <w:proofErr w:type="gramStart"/>
      <w:r w:rsidR="002226A0">
        <w:t>I</w:t>
      </w:r>
      <w:r>
        <w:t>nteraction effects</w:t>
      </w:r>
      <w:r w:rsidR="002226A0">
        <w:t xml:space="preserve"> (note</w:t>
      </w:r>
      <w:r w:rsidR="00737B0A">
        <w:t>:</w:t>
      </w:r>
      <w:r w:rsidR="002226A0">
        <w:t xml:space="preserve"> </w:t>
      </w:r>
      <w:r w:rsidR="00737B0A">
        <w:t>the</w:t>
      </w:r>
      <w:r w:rsidR="005F075F">
        <w:t xml:space="preserve"> </w:t>
      </w:r>
      <w:r w:rsidR="002226A0">
        <w:t>x-axis start</w:t>
      </w:r>
      <w:r w:rsidR="00737B0A">
        <w:t>s</w:t>
      </w:r>
      <w:r w:rsidR="002226A0">
        <w:t xml:space="preserve"> at 85%)</w:t>
      </w:r>
      <w:r>
        <w:t>.</w:t>
      </w:r>
      <w:proofErr w:type="gramEnd"/>
      <w:r>
        <w:t xml:space="preserve"> </w:t>
      </w:r>
    </w:p>
    <w:p w14:paraId="14BE4305" w14:textId="5671308E" w:rsidR="00CC2E18" w:rsidRDefault="008D3400" w:rsidP="000F534E">
      <w:r>
        <w:t>From these results, t</w:t>
      </w:r>
      <w:r w:rsidR="008E288A">
        <w:t xml:space="preserve">he </w:t>
      </w:r>
      <w:r>
        <w:t xml:space="preserve">following </w:t>
      </w:r>
      <w:r w:rsidR="008E288A">
        <w:t xml:space="preserve">considerations and implications </w:t>
      </w:r>
      <w:r w:rsidR="00CC2E18">
        <w:t>for designers</w:t>
      </w:r>
      <w:r w:rsidR="00FB7A57">
        <w:t xml:space="preserve"> and users</w:t>
      </w:r>
      <w:r w:rsidR="008E288A">
        <w:t xml:space="preserve"> emer</w:t>
      </w:r>
      <w:r>
        <w:t>ge:</w:t>
      </w:r>
    </w:p>
    <w:p w14:paraId="0CD3D27E" w14:textId="43162632" w:rsidR="00CC2E18" w:rsidRDefault="008D58A5" w:rsidP="000F534E">
      <w:r>
        <w:t>The positive news is</w:t>
      </w:r>
      <w:r w:rsidR="00CC2E18">
        <w:t xml:space="preserve"> that no matter sensor, posture or direction, the syst</w:t>
      </w:r>
      <w:r>
        <w:t xml:space="preserve">em is more </w:t>
      </w:r>
      <w:r w:rsidR="00CC2E18">
        <w:t xml:space="preserve">likely to make </w:t>
      </w:r>
      <w:r>
        <w:t xml:space="preserve">an error by rejecting an intended swipe than by </w:t>
      </w:r>
      <w:r w:rsidR="00CC2E18">
        <w:t>accept</w:t>
      </w:r>
      <w:r>
        <w:t>ing</w:t>
      </w:r>
      <w:r w:rsidR="00CC2E18">
        <w:t xml:space="preserve"> </w:t>
      </w:r>
      <w:r>
        <w:t xml:space="preserve">random noise as a swipe (main effect </w:t>
      </w:r>
      <w:r w:rsidR="003A21CF">
        <w:t>s</w:t>
      </w:r>
      <w:r w:rsidR="00CC2E18">
        <w:t xml:space="preserve">tripe effect). </w:t>
      </w:r>
    </w:p>
    <w:p w14:paraId="7E741E1C" w14:textId="6C9802A9" w:rsidR="0031484B" w:rsidRDefault="00CC2E18" w:rsidP="000F534E">
      <w:r>
        <w:t xml:space="preserve">Expect better </w:t>
      </w:r>
      <w:r w:rsidR="0031484B">
        <w:t xml:space="preserve">detection </w:t>
      </w:r>
      <w:r>
        <w:t>accuracy with a sensor on the finger than on the wrist</w:t>
      </w:r>
      <w:r w:rsidR="00D137CA">
        <w:t xml:space="preserve"> (main effect sensor)</w:t>
      </w:r>
      <w:r>
        <w:t xml:space="preserve">. </w:t>
      </w:r>
      <w:r w:rsidR="00D137CA">
        <w:t>Furthermore, no matter whether the finger position or the wrist position is used for the sensor</w:t>
      </w:r>
      <w:r w:rsidR="003A21CF">
        <w:t>, or what finger posture is used to perform the swipe,</w:t>
      </w:r>
      <w:r>
        <w:t xml:space="preserve"> expect higher accuracy for horizontal swipes than for vertical swipes</w:t>
      </w:r>
      <w:r w:rsidR="00D137CA">
        <w:t xml:space="preserve"> (main effect direction)</w:t>
      </w:r>
      <w:r>
        <w:t xml:space="preserve">. </w:t>
      </w:r>
      <w:r w:rsidR="0031484B">
        <w:t xml:space="preserve">Expect similar </w:t>
      </w:r>
      <w:r w:rsidR="0050464F">
        <w:t xml:space="preserve">detection accuracy </w:t>
      </w:r>
      <w:r w:rsidR="0031484B">
        <w:t>for intended swipes and noise in the vertical direction and be aware of a slightly better detection accuracy for noise than for swipes in the horizontal direction (</w:t>
      </w:r>
      <w:r w:rsidR="00B950F0" w:rsidRPr="00395C89">
        <w:rPr>
          <w:i/>
        </w:rPr>
        <w:t>direction</w:t>
      </w:r>
      <w:r w:rsidR="00B950F0">
        <w:t xml:space="preserve"> × </w:t>
      </w:r>
      <w:r w:rsidR="00B950F0" w:rsidRPr="00395C89">
        <w:rPr>
          <w:i/>
        </w:rPr>
        <w:t>stripe type</w:t>
      </w:r>
      <w:r w:rsidR="00B950F0">
        <w:t xml:space="preserve"> interaction</w:t>
      </w:r>
      <w:r w:rsidR="0031484B">
        <w:t xml:space="preserve">). </w:t>
      </w:r>
      <w:r w:rsidR="008203B0">
        <w:t xml:space="preserve">Accordingly, </w:t>
      </w:r>
      <w:r w:rsidR="0038375C">
        <w:t>(</w:t>
      </w:r>
      <w:r w:rsidR="0038375C" w:rsidRPr="0038375C">
        <w:rPr>
          <w:i/>
        </w:rPr>
        <w:t>DG1</w:t>
      </w:r>
      <w:r w:rsidR="0038375C">
        <w:t xml:space="preserve">) </w:t>
      </w:r>
      <w:r w:rsidR="0031484B">
        <w:t xml:space="preserve">in a design, </w:t>
      </w:r>
      <w:r w:rsidR="008203B0">
        <w:t>i</w:t>
      </w:r>
      <w:r w:rsidR="003A21CF">
        <w:t xml:space="preserve">f </w:t>
      </w:r>
      <w:r w:rsidR="008203B0">
        <w:t xml:space="preserve">there is a choice, </w:t>
      </w:r>
      <w:commentRangeStart w:id="162"/>
      <w:r w:rsidR="0038375C">
        <w:rPr>
          <w:i/>
        </w:rPr>
        <w:t>make use of</w:t>
      </w:r>
      <w:r w:rsidR="0038375C" w:rsidRPr="0038375C">
        <w:rPr>
          <w:i/>
        </w:rPr>
        <w:t xml:space="preserve"> </w:t>
      </w:r>
      <w:commentRangeEnd w:id="162"/>
      <w:r w:rsidR="0050464F">
        <w:rPr>
          <w:rStyle w:val="CommentReference"/>
        </w:rPr>
        <w:commentReference w:id="162"/>
      </w:r>
      <w:r w:rsidR="0038375C" w:rsidRPr="0038375C">
        <w:rPr>
          <w:i/>
        </w:rPr>
        <w:t>the ho</w:t>
      </w:r>
      <w:r w:rsidR="008203B0" w:rsidRPr="0038375C">
        <w:rPr>
          <w:i/>
        </w:rPr>
        <w:t xml:space="preserve">rizontal </w:t>
      </w:r>
      <w:r w:rsidR="0038375C" w:rsidRPr="0038375C">
        <w:rPr>
          <w:i/>
        </w:rPr>
        <w:t>direction</w:t>
      </w:r>
      <w:r w:rsidR="008203B0">
        <w:t xml:space="preserve">. </w:t>
      </w:r>
      <w:r w:rsidR="00962229">
        <w:t xml:space="preserve"> </w:t>
      </w:r>
    </w:p>
    <w:p w14:paraId="622397B0" w14:textId="727C38D2" w:rsidR="0031484B" w:rsidRDefault="002A4D3B" w:rsidP="000F534E">
      <w:r>
        <w:t>(</w:t>
      </w:r>
      <w:r w:rsidRPr="00A11945">
        <w:rPr>
          <w:i/>
        </w:rPr>
        <w:t>UG1</w:t>
      </w:r>
      <w:r>
        <w:t xml:space="preserve">) </w:t>
      </w:r>
      <w:r w:rsidR="00A11945" w:rsidRPr="002A4D3B">
        <w:rPr>
          <w:i/>
        </w:rPr>
        <w:t xml:space="preserve">With a sensor worn on the wrist, swipe </w:t>
      </w:r>
      <w:r w:rsidR="004C7576">
        <w:rPr>
          <w:i/>
        </w:rPr>
        <w:t>with a</w:t>
      </w:r>
      <w:r w:rsidR="008F1E74">
        <w:rPr>
          <w:i/>
        </w:rPr>
        <w:t>n</w:t>
      </w:r>
      <w:r w:rsidR="00321CB5" w:rsidRPr="002A4D3B">
        <w:rPr>
          <w:i/>
        </w:rPr>
        <w:t xml:space="preserve"> upright finger posture</w:t>
      </w:r>
      <w:r w:rsidR="00321CB5">
        <w:t>.</w:t>
      </w:r>
      <w:r w:rsidR="00A11945">
        <w:t xml:space="preserve"> </w:t>
      </w:r>
      <w:r>
        <w:t>(</w:t>
      </w:r>
      <w:r w:rsidRPr="00A11945">
        <w:rPr>
          <w:i/>
        </w:rPr>
        <w:t>UG</w:t>
      </w:r>
      <w:r>
        <w:rPr>
          <w:i/>
        </w:rPr>
        <w:t>2</w:t>
      </w:r>
      <w:r>
        <w:t xml:space="preserve">) </w:t>
      </w:r>
      <w:r w:rsidR="00321CB5" w:rsidRPr="002A4D3B">
        <w:rPr>
          <w:i/>
        </w:rPr>
        <w:t>I</w:t>
      </w:r>
      <w:r w:rsidR="00A11945" w:rsidRPr="002A4D3B">
        <w:rPr>
          <w:i/>
        </w:rPr>
        <w:t xml:space="preserve">f the sensor is worn on the </w:t>
      </w:r>
      <w:r w:rsidR="00A11945" w:rsidRPr="002A4D3B">
        <w:rPr>
          <w:i/>
        </w:rPr>
        <w:lastRenderedPageBreak/>
        <w:t>finger, swipe with a flat finger posture</w:t>
      </w:r>
      <w:r w:rsidR="00A11945">
        <w:t xml:space="preserve"> (</w:t>
      </w:r>
      <w:r w:rsidR="00B950F0">
        <w:rPr>
          <w:i/>
        </w:rPr>
        <w:t>sensor position</w:t>
      </w:r>
      <w:r w:rsidR="00B950F0">
        <w:t xml:space="preserve"> × </w:t>
      </w:r>
      <w:r w:rsidR="00B950F0">
        <w:rPr>
          <w:i/>
        </w:rPr>
        <w:t xml:space="preserve">finger posture </w:t>
      </w:r>
      <w:r w:rsidR="00B950F0">
        <w:t>interaction</w:t>
      </w:r>
      <w:r w:rsidR="00A11945">
        <w:t xml:space="preserve">). </w:t>
      </w:r>
      <w:r w:rsidR="00CB40AE">
        <w:t>W</w:t>
      </w:r>
      <w:r w:rsidR="00EB6C22">
        <w:t xml:space="preserve">ith a finger sensor, </w:t>
      </w:r>
      <w:r w:rsidR="00A24695">
        <w:t>swiping with</w:t>
      </w:r>
      <w:r w:rsidR="004C7576">
        <w:t xml:space="preserve"> the best </w:t>
      </w:r>
      <w:r w:rsidR="00A90365">
        <w:t>finger postur</w:t>
      </w:r>
      <w:r w:rsidR="00EB6C22">
        <w:t>e</w:t>
      </w:r>
      <w:r w:rsidR="00A24695">
        <w:t xml:space="preserve"> (flat)</w:t>
      </w:r>
      <w:r w:rsidR="00EB6C22">
        <w:t xml:space="preserve"> is particularly important </w:t>
      </w:r>
      <w:r w:rsidR="00CB40AE">
        <w:t xml:space="preserve">on </w:t>
      </w:r>
      <w:r w:rsidR="00A90365">
        <w:t xml:space="preserve">vertical </w:t>
      </w:r>
      <w:r w:rsidR="00CB40AE">
        <w:t>stripes</w:t>
      </w:r>
      <w:r w:rsidR="00A24695">
        <w:t xml:space="preserve">: the sub-optimal upright posture will result in larger </w:t>
      </w:r>
      <w:r w:rsidR="00A90365">
        <w:t>losses</w:t>
      </w:r>
      <w:r w:rsidR="00C4371D">
        <w:t xml:space="preserve"> in detection accuracy</w:t>
      </w:r>
      <w:r w:rsidR="00A90365">
        <w:t xml:space="preserve"> </w:t>
      </w:r>
      <w:r w:rsidR="00A24695">
        <w:t xml:space="preserve">in </w:t>
      </w:r>
      <w:r w:rsidR="00CB40AE">
        <w:t xml:space="preserve">the vertical </w:t>
      </w:r>
      <w:r w:rsidR="00A24695">
        <w:t xml:space="preserve">than in the horizontal direction. </w:t>
      </w:r>
      <w:r w:rsidR="00CB40AE">
        <w:t>With a wrist sensor, swiping with the best finger posture (upright) is particular important on horizontal stripes</w:t>
      </w:r>
      <w:r w:rsidR="00750912">
        <w:t xml:space="preserve"> (</w:t>
      </w:r>
      <w:r w:rsidR="00750912">
        <w:rPr>
          <w:i/>
        </w:rPr>
        <w:t>sensor position</w:t>
      </w:r>
      <w:r w:rsidR="00750912">
        <w:t xml:space="preserve"> × </w:t>
      </w:r>
      <w:r w:rsidR="00750912">
        <w:rPr>
          <w:i/>
        </w:rPr>
        <w:t>finger posture</w:t>
      </w:r>
      <w:r w:rsidR="00750912">
        <w:t xml:space="preserve"> × </w:t>
      </w:r>
      <w:r w:rsidR="00750912">
        <w:rPr>
          <w:i/>
        </w:rPr>
        <w:t xml:space="preserve">direction </w:t>
      </w:r>
      <w:r w:rsidR="00750912">
        <w:t>interaction</w:t>
      </w:r>
      <w:commentRangeStart w:id="163"/>
      <w:r w:rsidR="00750912">
        <w:t>)</w:t>
      </w:r>
      <w:commentRangeEnd w:id="163"/>
      <w:r w:rsidR="008A33B0">
        <w:rPr>
          <w:rStyle w:val="CommentReference"/>
        </w:rPr>
        <w:commentReference w:id="163"/>
      </w:r>
      <w:r w:rsidR="00A90365">
        <w:t xml:space="preserve">. </w:t>
      </w:r>
    </w:p>
    <w:p w14:paraId="5D3E7777" w14:textId="0D5BEFE9" w:rsidR="00BE3A0E" w:rsidRDefault="003F5F10" w:rsidP="00BE3A0E">
      <w:pPr>
        <w:pStyle w:val="Heading2"/>
      </w:pPr>
      <w:r>
        <w:t>Summary</w:t>
      </w:r>
      <w:r w:rsidR="00BE3A0E">
        <w:t xml:space="preserve"> Study 1</w:t>
      </w:r>
    </w:p>
    <w:p w14:paraId="7B380503" w14:textId="0F40732F" w:rsidR="004F5AE0" w:rsidRDefault="004F5AE0" w:rsidP="000F534E">
      <w:r>
        <w:t xml:space="preserve">Having explored swipe direction, swipe posture, and sensor position we now precede with Study 2 where we explore three other design factors: bump height, stripe stiffness and </w:t>
      </w:r>
      <w:r w:rsidRPr="004F5AE0">
        <w:rPr>
          <w:highlight w:val="yellow"/>
        </w:rPr>
        <w:t>stability</w:t>
      </w:r>
      <w:r>
        <w:t>.</w:t>
      </w:r>
    </w:p>
    <w:p w14:paraId="0530A4E7" w14:textId="4C1F3AA3" w:rsidR="003644E7" w:rsidRDefault="00A64DBC" w:rsidP="003644E7">
      <w:pPr>
        <w:pStyle w:val="Heading1"/>
      </w:pPr>
      <w:r>
        <w:t xml:space="preserve">Study 2: Bump height, </w:t>
      </w:r>
      <w:r w:rsidR="003B77D4">
        <w:t xml:space="preserve">surface </w:t>
      </w:r>
      <w:r w:rsidR="005C2864" w:rsidRPr="005C2864">
        <w:rPr>
          <w:highlight w:val="yellow"/>
        </w:rPr>
        <w:t>Stability</w:t>
      </w:r>
      <w:r w:rsidR="00C22168">
        <w:t xml:space="preserve">, and </w:t>
      </w:r>
      <w:r w:rsidR="00170C80">
        <w:t>Swipe device</w:t>
      </w:r>
    </w:p>
    <w:p w14:paraId="37C82B30" w14:textId="086C1471" w:rsidR="005265AC" w:rsidRDefault="005265AC" w:rsidP="00A64DBC">
      <w:r>
        <w:t>In our second st</w:t>
      </w:r>
      <w:r w:rsidR="00C74587">
        <w:t xml:space="preserve">udy we focus on the bump height, surface stability, and swipe device. </w:t>
      </w:r>
      <w:r w:rsidR="00380E7E">
        <w:t xml:space="preserve">As our first study show, our system is capable to distinguish between swipes across a 1mm high bump and swipes across a flat surface. </w:t>
      </w:r>
      <w:r w:rsidR="007E194E">
        <w:t xml:space="preserve">Now we are interested in exploring the </w:t>
      </w:r>
      <w:proofErr w:type="gramStart"/>
      <w:r w:rsidR="007E194E">
        <w:t xml:space="preserve">preciseness </w:t>
      </w:r>
      <w:r>
        <w:t xml:space="preserve"> Also</w:t>
      </w:r>
      <w:proofErr w:type="gramEnd"/>
      <w:r>
        <w:t xml:space="preserve"> study performance on a soft stripe and a hard stripe, and on a stable and less stable object (pen and table). </w:t>
      </w:r>
      <w:r w:rsidR="00A7227C">
        <w:t xml:space="preserve">What posture should we use? Motivate this choice. What direction should we use? Motivate this choice. We only use finger sensor position. Motivate this choice. </w:t>
      </w:r>
      <w:r w:rsidR="00105C34">
        <w:t>Explain why we do not use flat stripes as negative example, as we did in Study 1.</w:t>
      </w:r>
    </w:p>
    <w:p w14:paraId="6E1113D3" w14:textId="73EA6808" w:rsidR="001C35D5" w:rsidRDefault="001C35D5" w:rsidP="00A64DBC">
      <w:r>
        <w:t>Twelve right-handed persons (</w:t>
      </w:r>
      <w:r w:rsidRPr="001C35D5">
        <w:rPr>
          <w:highlight w:val="yellow"/>
        </w:rPr>
        <w:t>9</w:t>
      </w:r>
      <w:r>
        <w:t xml:space="preserve"> male) aged xx to </w:t>
      </w:r>
      <w:proofErr w:type="spellStart"/>
      <w:r>
        <w:t>yy</w:t>
      </w:r>
      <w:proofErr w:type="spellEnd"/>
      <w:r>
        <w:t xml:space="preserve"> years (mean xx, </w:t>
      </w:r>
      <w:proofErr w:type="spellStart"/>
      <w:r>
        <w:t>s.d.</w:t>
      </w:r>
      <w:proofErr w:type="spellEnd"/>
      <w:r>
        <w:t xml:space="preserve"> </w:t>
      </w:r>
      <w:proofErr w:type="spellStart"/>
      <w:r>
        <w:t>yy</w:t>
      </w:r>
      <w:proofErr w:type="spellEnd"/>
      <w:r>
        <w:t xml:space="preserve">) participated. None had participated in Study 1. We used the same prototype as in Study 1 and collected acceleration data from the IMU positioned on the swiping finger and </w:t>
      </w:r>
      <w:commentRangeStart w:id="164"/>
      <w:r>
        <w:t>the IMU on the wrist</w:t>
      </w:r>
      <w:commentRangeEnd w:id="164"/>
      <w:r w:rsidR="00EF1DFA">
        <w:rPr>
          <w:rStyle w:val="CommentReference"/>
        </w:rPr>
        <w:commentReference w:id="164"/>
      </w:r>
      <w:r>
        <w:t>.</w:t>
      </w:r>
    </w:p>
    <w:p w14:paraId="53197145" w14:textId="77777777" w:rsidR="00581005" w:rsidRDefault="00581005" w:rsidP="00581005">
      <w:pPr>
        <w:pStyle w:val="Heading2"/>
      </w:pPr>
      <w:r>
        <w:t>Data Collection</w:t>
      </w:r>
    </w:p>
    <w:p w14:paraId="121B536A" w14:textId="445F988F" w:rsidR="00581005" w:rsidRDefault="00581005" w:rsidP="00581005">
      <w:r>
        <w:t xml:space="preserve">The </w:t>
      </w:r>
      <w:r w:rsidR="00D44D68">
        <w:t xml:space="preserve">data collection </w:t>
      </w:r>
      <w:r>
        <w:t xml:space="preserve">procedure </w:t>
      </w:r>
      <w:r w:rsidR="00D44D68">
        <w:t>consisted of</w:t>
      </w:r>
      <w:r>
        <w:t xml:space="preserve"> </w:t>
      </w:r>
      <w:r w:rsidR="00DA2432">
        <w:t>four</w:t>
      </w:r>
      <w:r>
        <w:t xml:space="preserve"> sets of </w:t>
      </w:r>
      <w:r w:rsidR="00DA2432">
        <w:t>nine seri</w:t>
      </w:r>
      <w:r w:rsidR="00E175AB">
        <w:t xml:space="preserve">es </w:t>
      </w:r>
      <w:r w:rsidR="006F087F">
        <w:t xml:space="preserve">of 65 </w:t>
      </w:r>
      <w:r w:rsidR="00E175AB">
        <w:t xml:space="preserve">swipes. </w:t>
      </w:r>
      <w:r w:rsidR="00BD4598">
        <w:t>In</w:t>
      </w:r>
      <w:r w:rsidR="00B91765">
        <w:t xml:space="preserve"> two sets</w:t>
      </w:r>
      <w:r w:rsidR="00BD4598">
        <w:t xml:space="preserve"> the stripe was mounted on a </w:t>
      </w:r>
      <w:r w:rsidR="00B91765">
        <w:t xml:space="preserve">pen, in two </w:t>
      </w:r>
      <w:r w:rsidR="00BD4598">
        <w:t>on a table (</w:t>
      </w:r>
      <w:r w:rsidR="00B91765">
        <w:t xml:space="preserve">in </w:t>
      </w:r>
      <w:r w:rsidR="00BD4598">
        <w:t>vertical direction)</w:t>
      </w:r>
      <w:r w:rsidR="00DF20CD">
        <w:t>. Six participants started with</w:t>
      </w:r>
      <w:r w:rsidR="00C44B7F">
        <w:t xml:space="preserve"> </w:t>
      </w:r>
      <w:r w:rsidR="006F087F">
        <w:t xml:space="preserve">the </w:t>
      </w:r>
      <w:r w:rsidR="00BD4598">
        <w:t xml:space="preserve">two sets </w:t>
      </w:r>
      <w:r w:rsidR="0089027A">
        <w:t xml:space="preserve">with the stripe </w:t>
      </w:r>
      <w:r w:rsidR="00BD4598">
        <w:t>on</w:t>
      </w:r>
      <w:r w:rsidR="00855D18">
        <w:t xml:space="preserve"> the table,</w:t>
      </w:r>
      <w:r w:rsidR="00DF20CD">
        <w:t xml:space="preserve"> one set swiping with the</w:t>
      </w:r>
      <w:r w:rsidR="006F087F">
        <w:t>ir</w:t>
      </w:r>
      <w:r w:rsidR="00DF20CD">
        <w:t xml:space="preserve"> bare finger and one set swiping when wearing a glove. The other six participants </w:t>
      </w:r>
      <w:r w:rsidR="00855D18">
        <w:t xml:space="preserve">started with two sets </w:t>
      </w:r>
      <w:r w:rsidR="00DF20CD">
        <w:t xml:space="preserve">swiping </w:t>
      </w:r>
      <w:r w:rsidR="00855D18">
        <w:t xml:space="preserve">on the </w:t>
      </w:r>
      <w:r w:rsidR="00BD4598">
        <w:t>pen</w:t>
      </w:r>
      <w:r w:rsidR="00DF20CD">
        <w:t xml:space="preserve">, </w:t>
      </w:r>
      <w:r w:rsidR="000024F1">
        <w:t xml:space="preserve">one set </w:t>
      </w:r>
      <w:r w:rsidR="00DF20CD">
        <w:t xml:space="preserve">with </w:t>
      </w:r>
      <w:r w:rsidR="000024F1">
        <w:t xml:space="preserve">the bare finger </w:t>
      </w:r>
      <w:r w:rsidR="00DF20CD">
        <w:t xml:space="preserve">and </w:t>
      </w:r>
      <w:r w:rsidR="000024F1">
        <w:t xml:space="preserve">one set with </w:t>
      </w:r>
      <w:r w:rsidR="00DF20CD">
        <w:t>the glove</w:t>
      </w:r>
      <w:r w:rsidR="006F087F">
        <w:t xml:space="preserve"> (three participants started with the glove, three started with the </w:t>
      </w:r>
      <w:r w:rsidR="000024F1">
        <w:t>bare finger</w:t>
      </w:r>
      <w:r w:rsidR="006F087F">
        <w:t>)</w:t>
      </w:r>
      <w:r w:rsidR="00BD4598">
        <w:t xml:space="preserve">. </w:t>
      </w:r>
      <w:r w:rsidR="006F087F">
        <w:t>Within each set, nine series of 65 swipes were performed: one series for each of nine different bump heights 0.0, 0.2</w:t>
      </w:r>
      <w:r w:rsidR="006F087F" w:rsidRPr="000024F1">
        <w:t>, 0.4, 0.6,</w:t>
      </w:r>
      <w:r w:rsidR="006F087F">
        <w:t xml:space="preserve"> 0.8, 1.0, 1.2, 1.4, and 1.6 millimeters. </w:t>
      </w:r>
      <w:r w:rsidR="00651357">
        <w:t xml:space="preserve">The bump heights were used in a random order. </w:t>
      </w:r>
      <w:r>
        <w:t>Accordingly, each pa</w:t>
      </w:r>
      <w:r w:rsidR="00651357">
        <w:t>rticipant performed a total of 4</w:t>
      </w:r>
      <w:r>
        <w:t xml:space="preserve"> </w:t>
      </w:r>
      <w:r w:rsidR="000024F1">
        <w:t xml:space="preserve">(sets: </w:t>
      </w:r>
      <w:proofErr w:type="spellStart"/>
      <w:r w:rsidR="000024F1">
        <w:t>pen+glove</w:t>
      </w:r>
      <w:proofErr w:type="spellEnd"/>
      <w:r w:rsidR="000024F1">
        <w:t>,</w:t>
      </w:r>
      <w:r w:rsidR="00B93E5B">
        <w:t xml:space="preserve"> </w:t>
      </w:r>
      <w:proofErr w:type="spellStart"/>
      <w:r w:rsidR="00B93E5B">
        <w:t>pen+finger</w:t>
      </w:r>
      <w:proofErr w:type="spellEnd"/>
      <w:r w:rsidR="00B93E5B">
        <w:t xml:space="preserve">, </w:t>
      </w:r>
      <w:proofErr w:type="spellStart"/>
      <w:r w:rsidR="00B93E5B">
        <w:t>table+glove</w:t>
      </w:r>
      <w:proofErr w:type="spellEnd"/>
      <w:r w:rsidR="00B93E5B">
        <w:t xml:space="preserve">, </w:t>
      </w:r>
      <w:proofErr w:type="spellStart"/>
      <w:r w:rsidR="00B93E5B">
        <w:t>table+finger</w:t>
      </w:r>
      <w:proofErr w:type="spellEnd"/>
      <w:r w:rsidR="00B93E5B">
        <w:t>)</w:t>
      </w:r>
      <w:r w:rsidR="000024F1">
        <w:t xml:space="preserve"> </w:t>
      </w:r>
      <w:r>
        <w:t xml:space="preserve">× </w:t>
      </w:r>
      <w:r w:rsidR="00651357">
        <w:t xml:space="preserve">9 </w:t>
      </w:r>
      <w:r w:rsidR="00B93E5B">
        <w:t xml:space="preserve">(bump heights) </w:t>
      </w:r>
      <w:r w:rsidR="00651357">
        <w:t xml:space="preserve">× </w:t>
      </w:r>
      <w:r>
        <w:t xml:space="preserve">65 = </w:t>
      </w:r>
      <w:r w:rsidR="00651357">
        <w:t>2</w:t>
      </w:r>
      <w:r w:rsidR="00241D9E">
        <w:t>,</w:t>
      </w:r>
      <w:r w:rsidR="00651357">
        <w:t>340</w:t>
      </w:r>
      <w:r>
        <w:t xml:space="preserve"> swipes. With 12 participants, we collected</w:t>
      </w:r>
      <w:r w:rsidR="00651357">
        <w:t xml:space="preserve"> acceleration data from 12 × 2340</w:t>
      </w:r>
      <w:r>
        <w:t xml:space="preserve"> = </w:t>
      </w:r>
      <w:r w:rsidR="00651357">
        <w:t>28</w:t>
      </w:r>
      <w:r w:rsidR="00241D9E">
        <w:t>,</w:t>
      </w:r>
      <w:r w:rsidR="00651357">
        <w:t>080</w:t>
      </w:r>
      <w:r>
        <w:t xml:space="preserve"> swipes </w:t>
      </w:r>
      <w:commentRangeStart w:id="165"/>
      <w:r w:rsidR="00651357">
        <w:t>[</w:t>
      </w:r>
      <w:r w:rsidRPr="000024F1">
        <w:rPr>
          <w:highlight w:val="yellow"/>
        </w:rPr>
        <w:t xml:space="preserve">using two IMUs simultaneously (one on the finger and one on the </w:t>
      </w:r>
      <w:r w:rsidR="00651357" w:rsidRPr="000024F1">
        <w:rPr>
          <w:highlight w:val="yellow"/>
        </w:rPr>
        <w:t>wrist) and thus, ended up with 28080</w:t>
      </w:r>
      <w:r w:rsidR="00DA2432" w:rsidRPr="000024F1">
        <w:rPr>
          <w:highlight w:val="yellow"/>
        </w:rPr>
        <w:t xml:space="preserve"> × 2 = </w:t>
      </w:r>
      <w:r w:rsidR="00651357" w:rsidRPr="000024F1">
        <w:rPr>
          <w:highlight w:val="yellow"/>
        </w:rPr>
        <w:t>56</w:t>
      </w:r>
      <w:r w:rsidR="00DA2432" w:rsidRPr="000024F1">
        <w:rPr>
          <w:highlight w:val="yellow"/>
        </w:rPr>
        <w:t>,</w:t>
      </w:r>
      <w:r w:rsidR="00651357" w:rsidRPr="000024F1">
        <w:rPr>
          <w:highlight w:val="yellow"/>
        </w:rPr>
        <w:t>160</w:t>
      </w:r>
      <w:r w:rsidR="00DA2432" w:rsidRPr="000024F1">
        <w:rPr>
          <w:highlight w:val="yellow"/>
        </w:rPr>
        <w:t xml:space="preserve"> data samples</w:t>
      </w:r>
      <w:r w:rsidR="00651357">
        <w:t>]</w:t>
      </w:r>
      <w:commentRangeEnd w:id="165"/>
      <w:r w:rsidR="000024F1">
        <w:rPr>
          <w:rStyle w:val="CommentReference"/>
        </w:rPr>
        <w:commentReference w:id="165"/>
      </w:r>
      <w:r w:rsidR="00DA2432">
        <w:t xml:space="preserve">. </w:t>
      </w:r>
    </w:p>
    <w:p w14:paraId="3D5BB9D6" w14:textId="30733A7C" w:rsidR="00581005" w:rsidRDefault="007E194E" w:rsidP="00581005">
      <w:r>
        <w:t>We used the same timed counter as in Study 1</w:t>
      </w:r>
      <w:r w:rsidR="00153697">
        <w:t xml:space="preserve"> to pace the interval between participants’ swipes in order </w:t>
      </w:r>
      <w:r>
        <w:t xml:space="preserve">to </w:t>
      </w:r>
      <w:r w:rsidR="00581005">
        <w:t xml:space="preserve">ease and reduce </w:t>
      </w:r>
      <w:r w:rsidR="00153697">
        <w:t xml:space="preserve">the necessary </w:t>
      </w:r>
      <w:r w:rsidR="00581005">
        <w:t>pre-processing of accelerometer data</w:t>
      </w:r>
      <w:r>
        <w:t xml:space="preserve">. </w:t>
      </w:r>
      <w:r>
        <w:lastRenderedPageBreak/>
        <w:t xml:space="preserve">Participants were allowed to use (and change) the swipe posture as </w:t>
      </w:r>
      <w:r w:rsidR="00153697">
        <w:t xml:space="preserve">they </w:t>
      </w:r>
      <w:r>
        <w:t xml:space="preserve">desired. With introducing explanations and instructions, </w:t>
      </w:r>
      <w:r>
        <w:rPr>
          <w:highlight w:val="yellow"/>
        </w:rPr>
        <w:t>2</w:t>
      </w:r>
      <w:r w:rsidRPr="00766743">
        <w:rPr>
          <w:highlight w:val="yellow"/>
        </w:rPr>
        <w:t>0</w:t>
      </w:r>
      <w:r>
        <w:t xml:space="preserve"> practice swipes, and extended breaks between series of swipes</w:t>
      </w:r>
      <w:r w:rsidR="00153697">
        <w:t>, a session lasted about</w:t>
      </w:r>
      <w:r>
        <w:t xml:space="preserve"> two hours. </w:t>
      </w:r>
    </w:p>
    <w:p w14:paraId="02F526A8" w14:textId="77777777" w:rsidR="00581005" w:rsidRDefault="00581005" w:rsidP="00581005">
      <w:pPr>
        <w:jc w:val="center"/>
      </w:pPr>
      <w:r>
        <w:rPr>
          <w:noProof/>
        </w:rPr>
        <w:drawing>
          <wp:inline distT="0" distB="0" distL="0" distR="0" wp14:anchorId="1771D1AF" wp14:editId="0485EC09">
            <wp:extent cx="3063240" cy="932180"/>
            <wp:effectExtent l="0" t="0" r="1016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1_detectionrate_restest.png"/>
                    <pic:cNvPicPr/>
                  </pic:nvPicPr>
                  <pic:blipFill>
                    <a:blip r:embed="rId17">
                      <a:extLst>
                        <a:ext uri="{28A0092B-C50C-407E-A947-70E740481C1C}">
                          <a14:useLocalDpi xmlns:a14="http://schemas.microsoft.com/office/drawing/2010/main" val="0"/>
                        </a:ext>
                      </a:extLst>
                    </a:blip>
                    <a:stretch>
                      <a:fillRect/>
                    </a:stretch>
                  </pic:blipFill>
                  <pic:spPr>
                    <a:xfrm>
                      <a:off x="0" y="0"/>
                      <a:ext cx="3063240" cy="932180"/>
                    </a:xfrm>
                    <a:prstGeom prst="rect">
                      <a:avLst/>
                    </a:prstGeom>
                  </pic:spPr>
                </pic:pic>
              </a:graphicData>
            </a:graphic>
          </wp:inline>
        </w:drawing>
      </w:r>
    </w:p>
    <w:p w14:paraId="11D89B54" w14:textId="5DBC7478" w:rsidR="00581005" w:rsidRDefault="00581005" w:rsidP="00581005">
      <w:pPr>
        <w:pStyle w:val="Caption"/>
      </w:pPr>
      <w:proofErr w:type="gramStart"/>
      <w:r>
        <w:t xml:space="preserve">Figure </w:t>
      </w:r>
      <w:fldSimple w:instr=" SEQ Figure \* ARABIC ">
        <w:r>
          <w:rPr>
            <w:noProof/>
          </w:rPr>
          <w:t>7</w:t>
        </w:r>
      </w:fldSimple>
      <w:r w:rsidR="004240FD">
        <w:t>.</w:t>
      </w:r>
      <w:proofErr w:type="gramEnd"/>
      <w:r w:rsidR="004240FD">
        <w:t xml:space="preserve"> </w:t>
      </w:r>
      <w:r>
        <w:t>Study setup</w:t>
      </w:r>
      <w:r w:rsidR="009E6B65">
        <w:t>. Show the pen, the glove, and the stripes</w:t>
      </w:r>
      <w:r>
        <w:t>.</w:t>
      </w:r>
    </w:p>
    <w:p w14:paraId="485FBDF0" w14:textId="77777777" w:rsidR="00581005" w:rsidRDefault="00581005" w:rsidP="00581005">
      <w:pPr>
        <w:pStyle w:val="Heading2"/>
      </w:pPr>
      <w:r>
        <w:t>Swipe Classification and Results</w:t>
      </w:r>
    </w:p>
    <w:p w14:paraId="75C5B95B" w14:textId="637E206E" w:rsidR="00D56FEE" w:rsidRPr="00AF5E2A" w:rsidRDefault="00241D9E" w:rsidP="00581005">
      <w:r>
        <w:t>As with the data from Study 1, we could n</w:t>
      </w:r>
      <w:r w:rsidR="00D56FEE">
        <w:t xml:space="preserve">ot use all 28,080 data samples for training and classification purposes. In </w:t>
      </w:r>
      <w:r w:rsidR="00D56FEE" w:rsidRPr="00D56FEE">
        <w:rPr>
          <w:highlight w:val="yellow"/>
        </w:rPr>
        <w:t>X</w:t>
      </w:r>
      <w:r w:rsidR="00D56FEE">
        <w:t xml:space="preserve"> samples (</w:t>
      </w:r>
      <w:r w:rsidR="00D56FEE" w:rsidRPr="00D56FEE">
        <w:rPr>
          <w:highlight w:val="yellow"/>
        </w:rPr>
        <w:t>xx</w:t>
      </w:r>
      <w:r w:rsidR="00D56FEE">
        <w:t xml:space="preserve">%), participants swiped in the wrong “pace”. Accordingly, we discarded these samples (at most </w:t>
      </w:r>
      <w:r w:rsidR="00D56FEE" w:rsidRPr="00D56FEE">
        <w:rPr>
          <w:highlight w:val="yellow"/>
        </w:rPr>
        <w:t>x</w:t>
      </w:r>
      <w:r w:rsidR="00D56FEE">
        <w:t xml:space="preserve"> from 65 swipes in one series). On the remaining </w:t>
      </w:r>
      <w:r w:rsidR="00D56FEE" w:rsidRPr="00D56FEE">
        <w:rPr>
          <w:highlight w:val="yellow"/>
        </w:rPr>
        <w:t>XY</w:t>
      </w:r>
      <w:r w:rsidR="00D56FEE">
        <w:t xml:space="preserve"> swipes we used a </w:t>
      </w:r>
      <w:r w:rsidR="00D56FEE" w:rsidRPr="00D56FEE">
        <w:rPr>
          <w:highlight w:val="yellow"/>
        </w:rPr>
        <w:t xml:space="preserve">Generalized linear mixed model (with participant as random variable and the binary </w:t>
      </w:r>
      <w:proofErr w:type="spellStart"/>
      <w:r w:rsidR="00D56FEE" w:rsidRPr="00D56FEE">
        <w:rPr>
          <w:highlight w:val="yellow"/>
        </w:rPr>
        <w:t>logit</w:t>
      </w:r>
      <w:proofErr w:type="spellEnd"/>
      <w:r w:rsidR="00D56FEE" w:rsidRPr="00D56FEE">
        <w:rPr>
          <w:highlight w:val="yellow"/>
        </w:rPr>
        <w:t xml:space="preserve"> function for binominal data as link function) to analyze the classification accuracy for the different factor levels</w:t>
      </w:r>
      <w:r w:rsidR="00D56FEE">
        <w:t>.</w:t>
      </w:r>
    </w:p>
    <w:p w14:paraId="2EA3224F" w14:textId="77777777" w:rsidR="00BE3A0E" w:rsidRDefault="00BE3A0E" w:rsidP="00A64DBC"/>
    <w:p w14:paraId="4367EED1" w14:textId="4A716FF4" w:rsidR="00BE3A0E" w:rsidRDefault="00497E6A" w:rsidP="00A64DBC">
      <w:r>
        <w:t xml:space="preserve">Show height matrix. </w:t>
      </w:r>
      <w:r w:rsidR="00852EC0">
        <w:t>One for each of the four sets.</w:t>
      </w:r>
    </w:p>
    <w:p w14:paraId="054191A9" w14:textId="77777777" w:rsidR="00BE3A0E" w:rsidRDefault="00BE3A0E" w:rsidP="00A64DBC"/>
    <w:p w14:paraId="72FA45ED" w14:textId="1FEDE229" w:rsidR="00BE3A0E" w:rsidRDefault="003F5F10" w:rsidP="00BE3A0E">
      <w:pPr>
        <w:pStyle w:val="Heading2"/>
      </w:pPr>
      <w:r>
        <w:t>Summary</w:t>
      </w:r>
      <w:r w:rsidR="00BE3A0E">
        <w:t xml:space="preserve"> Study 2</w:t>
      </w:r>
    </w:p>
    <w:p w14:paraId="70EE30B2" w14:textId="77777777" w:rsidR="00BE3A0E" w:rsidRDefault="00BE3A0E" w:rsidP="00A64DBC"/>
    <w:p w14:paraId="2D7A02ED" w14:textId="77777777" w:rsidR="00BE3A0E" w:rsidRDefault="00BE3A0E" w:rsidP="00A64DBC"/>
    <w:p w14:paraId="25B17E9A" w14:textId="6FE20209" w:rsidR="00BE3A0E" w:rsidRDefault="00BE3A0E" w:rsidP="00BE3A0E">
      <w:pPr>
        <w:pStyle w:val="Heading1"/>
      </w:pPr>
      <w:r>
        <w:t xml:space="preserve">Study 3: Bump height, Stripe stiffness and </w:t>
      </w:r>
      <w:r w:rsidRPr="005C2864">
        <w:rPr>
          <w:highlight w:val="yellow"/>
        </w:rPr>
        <w:t>Stability</w:t>
      </w:r>
    </w:p>
    <w:p w14:paraId="7CCF0184" w14:textId="4C750370" w:rsidR="00BE3A0E" w:rsidRDefault="00BE3A0E" w:rsidP="00A64DBC">
      <w:r>
        <w:t>If time and space allows, here comes a third study with three other design factors. Which do we pick?</w:t>
      </w:r>
    </w:p>
    <w:p w14:paraId="2C7A11AD" w14:textId="77777777" w:rsidR="00BE3A0E" w:rsidRDefault="00BE3A0E" w:rsidP="00A64DBC"/>
    <w:p w14:paraId="56271727" w14:textId="34B01C12" w:rsidR="00EA1E13" w:rsidRDefault="00BE3A0E" w:rsidP="00EA1E13">
      <w:pPr>
        <w:pStyle w:val="Heading2"/>
      </w:pPr>
      <w:r>
        <w:t>Swipe Classification and Results</w:t>
      </w:r>
    </w:p>
    <w:p w14:paraId="7A4DED19" w14:textId="77777777" w:rsidR="00BE3A0E" w:rsidRDefault="00BE3A0E" w:rsidP="00A64DBC"/>
    <w:p w14:paraId="1A8DC3E8" w14:textId="77777777" w:rsidR="00BE3A0E" w:rsidRDefault="00BE3A0E" w:rsidP="00A64DBC"/>
    <w:p w14:paraId="3CCF0791" w14:textId="3B1A3C6F" w:rsidR="00BE3A0E" w:rsidRDefault="003F5F10" w:rsidP="00BE3A0E">
      <w:pPr>
        <w:pStyle w:val="Heading2"/>
      </w:pPr>
      <w:r>
        <w:t>Summary</w:t>
      </w:r>
      <w:r w:rsidR="00BE3A0E">
        <w:t xml:space="preserve"> Study 3</w:t>
      </w:r>
    </w:p>
    <w:p w14:paraId="4BA15D71" w14:textId="77777777" w:rsidR="00BE3A0E" w:rsidRDefault="00BE3A0E" w:rsidP="00A64DBC"/>
    <w:p w14:paraId="088AA0CE" w14:textId="77777777" w:rsidR="00BE3A0E" w:rsidRDefault="00BE3A0E" w:rsidP="00A64DBC"/>
    <w:p w14:paraId="4947AFC4" w14:textId="77777777" w:rsidR="00BE3A0E" w:rsidRDefault="00BE3A0E" w:rsidP="00A64DBC"/>
    <w:p w14:paraId="5E2EBD21" w14:textId="2D93FB50" w:rsidR="00BE3A0E" w:rsidRDefault="003F5F10" w:rsidP="00A64DBC">
      <w:pPr>
        <w:rPr>
          <w:ins w:id="166" w:author="David Ahlström" w:date="2015-08-20T18:02:00Z"/>
        </w:rPr>
      </w:pPr>
      <w:r>
        <w:t xml:space="preserve">In the next section we apply our findings and design a number of tools/applications and demonstrate how the VIBGETs can be used in practical examples. </w:t>
      </w:r>
    </w:p>
    <w:p w14:paraId="6108E406" w14:textId="77777777" w:rsidR="003F5F10" w:rsidRDefault="003F5F10" w:rsidP="003F5F10">
      <w:pPr>
        <w:pStyle w:val="Heading1"/>
      </w:pPr>
      <w:moveToRangeStart w:id="167" w:author="David Ahlström" w:date="2015-08-20T18:02:00Z" w:name="move301713052"/>
      <w:moveTo w:id="168" w:author="David Ahlström" w:date="2015-08-20T18:02:00Z">
        <w:r>
          <w:t xml:space="preserve">DEMO APPLICATIONS and usage scenarios </w:t>
        </w:r>
      </w:moveTo>
    </w:p>
    <w:p w14:paraId="2D209F09" w14:textId="77777777" w:rsidR="003F5F10" w:rsidRPr="00AD4095" w:rsidRDefault="003F5F10" w:rsidP="003F5F10">
      <w:moveTo w:id="169" w:author="David Ahlström" w:date="2015-08-20T18:02:00Z">
        <w:r>
          <w:t>We demonstrate novel applications and scenarios with VIBE-</w:t>
        </w:r>
        <w:proofErr w:type="spellStart"/>
        <w:r>
          <w:t>dgets</w:t>
        </w:r>
        <w:proofErr w:type="spellEnd"/>
        <w:r>
          <w:t>.</w:t>
        </w:r>
      </w:moveTo>
    </w:p>
    <w:p w14:paraId="5781E27A" w14:textId="77777777" w:rsidR="003F5F10" w:rsidRDefault="003F5F10" w:rsidP="003F5F10">
      <w:pPr>
        <w:pStyle w:val="Heading2"/>
      </w:pPr>
      <w:moveTo w:id="170" w:author="David Ahlström" w:date="2015-08-20T18:02:00Z">
        <w:r>
          <w:lastRenderedPageBreak/>
          <w:t>Pen</w:t>
        </w:r>
      </w:moveTo>
    </w:p>
    <w:p w14:paraId="2CDA43BB" w14:textId="77777777" w:rsidR="003F5F10" w:rsidRDefault="003F5F10" w:rsidP="003F5F10">
      <w:pPr>
        <w:rPr>
          <w:rFonts w:eastAsia="宋体"/>
          <w:lang w:eastAsia="zh-CN"/>
        </w:rPr>
      </w:pPr>
      <w:moveTo w:id="171" w:author="David Ahlström" w:date="2015-08-20T18:02:00Z">
        <w:r>
          <w:rPr>
            <w:rFonts w:eastAsia="宋体"/>
            <w:lang w:eastAsia="zh-CN"/>
          </w:rPr>
          <w:t>In this application, a VIBE-</w:t>
        </w:r>
        <w:proofErr w:type="spellStart"/>
        <w:r>
          <w:rPr>
            <w:rFonts w:eastAsia="宋体"/>
            <w:lang w:eastAsia="zh-CN"/>
          </w:rPr>
          <w:t>dget</w:t>
        </w:r>
        <w:proofErr w:type="spellEnd"/>
        <w:r>
          <w:rPr>
            <w:rFonts w:eastAsia="宋体"/>
            <w:lang w:eastAsia="zh-CN"/>
          </w:rPr>
          <w:t xml:space="preserve"> with three different blimp patterns allow the manipulation of three parameters, ink thickness, ink color and line format.</w:t>
        </w:r>
      </w:moveTo>
    </w:p>
    <w:p w14:paraId="4C651581" w14:textId="77777777" w:rsidR="003F5F10" w:rsidRDefault="003F5F10" w:rsidP="003F5F10">
      <w:pPr>
        <w:rPr>
          <w:rFonts w:eastAsia="宋体"/>
          <w:lang w:eastAsia="zh-CN"/>
        </w:rPr>
      </w:pPr>
    </w:p>
    <w:p w14:paraId="5CF6D505" w14:textId="77777777" w:rsidR="003F5F10" w:rsidRDefault="003F5F10" w:rsidP="003F5F10">
      <w:pPr>
        <w:pStyle w:val="Heading2"/>
      </w:pPr>
      <w:moveTo w:id="172" w:author="David Ahlström" w:date="2015-08-20T18:02:00Z">
        <w:r>
          <w:t>Tools</w:t>
        </w:r>
      </w:moveTo>
    </w:p>
    <w:p w14:paraId="045714E2" w14:textId="77777777" w:rsidR="003F5F10" w:rsidRDefault="003F5F10" w:rsidP="003F5F10">
      <w:pPr>
        <w:rPr>
          <w:rFonts w:eastAsia="宋体"/>
          <w:lang w:eastAsia="zh-CN"/>
        </w:rPr>
      </w:pPr>
      <w:moveTo w:id="173" w:author="David Ahlström" w:date="2015-08-20T18:02:00Z">
        <w:r>
          <w:rPr>
            <w:rFonts w:eastAsia="宋体"/>
            <w:lang w:eastAsia="zh-CN"/>
          </w:rPr>
          <w:t>With</w:t>
        </w:r>
      </w:moveTo>
    </w:p>
    <w:p w14:paraId="1BC8E371" w14:textId="77777777" w:rsidR="003F5F10" w:rsidRDefault="003F5F10" w:rsidP="003F5F10">
      <w:pPr>
        <w:pStyle w:val="Heading2"/>
      </w:pPr>
      <w:moveTo w:id="174" w:author="David Ahlström" w:date="2015-08-20T18:02:00Z">
        <w:r>
          <w:t>Driving</w:t>
        </w:r>
      </w:moveTo>
    </w:p>
    <w:p w14:paraId="04CA2884" w14:textId="77777777" w:rsidR="003F5F10" w:rsidRDefault="003F5F10" w:rsidP="003F5F10">
      <w:pPr>
        <w:rPr>
          <w:rFonts w:eastAsia="宋体"/>
          <w:lang w:eastAsia="zh-CN"/>
        </w:rPr>
      </w:pPr>
      <w:moveTo w:id="175" w:author="David Ahlström" w:date="2015-08-20T18:02:00Z">
        <w:r>
          <w:rPr>
            <w:rFonts w:eastAsia="宋体"/>
            <w:lang w:eastAsia="zh-CN"/>
          </w:rPr>
          <w:t>With</w:t>
        </w:r>
      </w:moveTo>
    </w:p>
    <w:p w14:paraId="5A8107D9" w14:textId="77777777" w:rsidR="003F5F10" w:rsidRDefault="003F5F10" w:rsidP="003F5F10">
      <w:pPr>
        <w:pStyle w:val="Heading2"/>
      </w:pPr>
      <w:moveTo w:id="176" w:author="David Ahlström" w:date="2015-08-20T18:02:00Z">
        <w:r>
          <w:t>Desktop</w:t>
        </w:r>
      </w:moveTo>
    </w:p>
    <w:p w14:paraId="2316FD01" w14:textId="77777777" w:rsidR="003F5F10" w:rsidRDefault="003F5F10" w:rsidP="003F5F10">
      <w:pPr>
        <w:rPr>
          <w:rFonts w:eastAsia="宋体"/>
          <w:lang w:eastAsia="zh-CN"/>
        </w:rPr>
      </w:pPr>
      <w:moveTo w:id="177" w:author="David Ahlström" w:date="2015-08-20T18:02:00Z">
        <w:r>
          <w:rPr>
            <w:rFonts w:eastAsia="宋体"/>
            <w:lang w:eastAsia="zh-CN"/>
          </w:rPr>
          <w:t>In this application, the user can flick their finger over the keyboard to issue a given command. A traditional keyboard has 3 different blimp patterns, such as left-to-right, right-to-left, and diagonal movement for effective cursor manipulation, for example, to delete a word, a sentence or an entire paragraph (right-to-left with different lengths), to scroll up/down (up-to-down on keyboard) and to pan a map (diagonal).</w:t>
        </w:r>
      </w:moveTo>
    </w:p>
    <w:p w14:paraId="43F4DBCA" w14:textId="77777777" w:rsidR="003F5F10" w:rsidRDefault="003F5F10" w:rsidP="003F5F10">
      <w:moveTo w:id="178" w:author="David Ahlström" w:date="2015-08-20T18:02:00Z">
        <w:r>
          <w:rPr>
            <w:rFonts w:eastAsia="宋体"/>
            <w:lang w:eastAsia="zh-CN"/>
          </w:rPr>
          <w:t>Perhaps, small VIBGETs can be attached to the keyboard? The small bumps on the “F” and “J” keys could be used for scrolling by rapidly swiping back and forth.</w:t>
        </w:r>
      </w:moveTo>
    </w:p>
    <w:p w14:paraId="23A0B8B7" w14:textId="77777777" w:rsidR="003F5F10" w:rsidRDefault="003F5F10" w:rsidP="003F5F10">
      <w:pPr>
        <w:pStyle w:val="Heading2"/>
      </w:pPr>
      <w:moveTo w:id="179" w:author="David Ahlström" w:date="2015-08-20T18:02:00Z">
        <w:r>
          <w:t>Mobile Phone</w:t>
        </w:r>
      </w:moveTo>
    </w:p>
    <w:p w14:paraId="67DB0045" w14:textId="77777777" w:rsidR="003F5F10" w:rsidRDefault="003F5F10" w:rsidP="003F5F10">
      <w:pPr>
        <w:rPr>
          <w:rFonts w:eastAsia="宋体"/>
          <w:lang w:eastAsia="zh-CN"/>
        </w:rPr>
      </w:pPr>
      <w:moveTo w:id="180" w:author="David Ahlström" w:date="2015-08-20T18:02:00Z">
        <w:r>
          <w:rPr>
            <w:rFonts w:eastAsia="宋体"/>
            <w:lang w:eastAsia="zh-CN"/>
          </w:rPr>
          <w:t>With</w:t>
        </w:r>
      </w:moveTo>
    </w:p>
    <w:p w14:paraId="57A65552" w14:textId="77777777" w:rsidR="003F5F10" w:rsidRDefault="003F5F10" w:rsidP="003F5F10">
      <w:pPr>
        <w:pStyle w:val="Heading2"/>
      </w:pPr>
      <w:moveTo w:id="181" w:author="David Ahlström" w:date="2015-08-20T18:02:00Z">
        <w:r>
          <w:t>Tactile Pad for Blind</w:t>
        </w:r>
      </w:moveTo>
    </w:p>
    <w:p w14:paraId="2324071A" w14:textId="77777777" w:rsidR="003F5F10" w:rsidRDefault="003F5F10" w:rsidP="003F5F10">
      <w:pPr>
        <w:rPr>
          <w:rFonts w:eastAsia="宋体"/>
          <w:lang w:eastAsia="zh-CN"/>
        </w:rPr>
      </w:pPr>
      <w:moveTo w:id="182" w:author="David Ahlström" w:date="2015-08-20T18:02:00Z">
        <w:r>
          <w:rPr>
            <w:rFonts w:eastAsia="宋体"/>
            <w:lang w:eastAsia="zh-CN"/>
          </w:rPr>
          <w:t>With</w:t>
        </w:r>
      </w:moveTo>
    </w:p>
    <w:p w14:paraId="383141E5" w14:textId="77777777" w:rsidR="003F5F10" w:rsidRPr="00D041A9" w:rsidRDefault="003F5F10" w:rsidP="003F5F10">
      <w:moveTo w:id="183" w:author="David Ahlström" w:date="2015-08-20T18:02:00Z">
        <w:r>
          <w:t>Could a “swipe-pattern” of consecutive swipes work as a password or perhaps entry to a house or car without the need for a key?</w:t>
        </w:r>
      </w:moveTo>
    </w:p>
    <w:moveToRangeEnd w:id="167"/>
    <w:p w14:paraId="694040F5" w14:textId="77777777" w:rsidR="003F5F10" w:rsidRDefault="003F5F10" w:rsidP="00A64DBC"/>
    <w:p w14:paraId="211CF040" w14:textId="77777777" w:rsidR="003F5F10" w:rsidRDefault="003F5F10" w:rsidP="00A64DBC"/>
    <w:p w14:paraId="6E3985F6" w14:textId="77777777" w:rsidR="003F5F10" w:rsidRDefault="003F5F10" w:rsidP="00A64DBC"/>
    <w:p w14:paraId="2FD52FD8" w14:textId="77777777" w:rsidR="003F5F10" w:rsidRDefault="003F5F10" w:rsidP="00A64DBC"/>
    <w:p w14:paraId="20994684" w14:textId="77777777" w:rsidR="003F5F10" w:rsidRDefault="003F5F10" w:rsidP="00A64DBC"/>
    <w:p w14:paraId="3332EFA6" w14:textId="77777777" w:rsidR="003F5F10" w:rsidRDefault="003F5F10" w:rsidP="00A64DBC"/>
    <w:p w14:paraId="442087E6" w14:textId="77777777" w:rsidR="003F5F10" w:rsidRDefault="003F5F10" w:rsidP="00A64DBC"/>
    <w:p w14:paraId="2F0A5F2B" w14:textId="77777777" w:rsidR="003F5F10" w:rsidRDefault="003F5F10" w:rsidP="00A64DBC"/>
    <w:p w14:paraId="3BF1BB94" w14:textId="77777777" w:rsidR="003F5F10" w:rsidRDefault="003F5F10" w:rsidP="00A64DBC"/>
    <w:p w14:paraId="43B5F721" w14:textId="77777777" w:rsidR="003F5F10" w:rsidRDefault="003F5F10" w:rsidP="00A64DBC"/>
    <w:p w14:paraId="36D68913" w14:textId="77777777" w:rsidR="003F5F10" w:rsidRDefault="003F5F10" w:rsidP="00A64DBC"/>
    <w:p w14:paraId="5F5580CE" w14:textId="77777777" w:rsidR="003F5F10" w:rsidRDefault="003F5F10" w:rsidP="00A64DBC"/>
    <w:p w14:paraId="6E3B560B" w14:textId="77777777" w:rsidR="003F5F10" w:rsidRDefault="003F5F10" w:rsidP="00A64DBC"/>
    <w:p w14:paraId="68AA6E1C" w14:textId="7FCEEA52" w:rsidR="00A64DBC" w:rsidDel="003F5F10" w:rsidRDefault="00A64DBC" w:rsidP="00A64DBC">
      <w:pPr>
        <w:pStyle w:val="Heading2"/>
        <w:rPr>
          <w:del w:id="184" w:author="David Ahlström" w:date="2015-08-20T18:04:00Z"/>
        </w:rPr>
      </w:pPr>
      <w:del w:id="185" w:author="David Ahlström" w:date="2015-08-20T18:04:00Z">
        <w:r w:rsidDel="003F5F10">
          <w:delText>Study 1A: Blimp height levels</w:delText>
        </w:r>
      </w:del>
    </w:p>
    <w:p w14:paraId="743799EC" w14:textId="295DA817" w:rsidR="00A64DBC" w:rsidDel="003F5F10" w:rsidRDefault="00A64DBC" w:rsidP="00A64DBC">
      <w:pPr>
        <w:rPr>
          <w:del w:id="186" w:author="David Ahlström" w:date="2015-08-20T18:04:00Z"/>
        </w:rPr>
      </w:pPr>
      <w:del w:id="187" w:author="David Ahlström" w:date="2015-08-20T18:04:00Z">
        <w:r w:rsidDel="003F5F10">
          <w:delText xml:space="preserve">We evaluate </w:delText>
        </w:r>
        <w:r w:rsidDel="003F5F10">
          <w:rPr>
            <w:highlight w:val="yellow"/>
          </w:rPr>
          <w:delText>4 different blimp</w:delText>
        </w:r>
        <w:r w:rsidRPr="00A53427" w:rsidDel="003F5F10">
          <w:rPr>
            <w:highlight w:val="yellow"/>
          </w:rPr>
          <w:delText xml:space="preserve"> height levels</w:delText>
        </w:r>
        <w:r w:rsidDel="003F5F10">
          <w:delText xml:space="preserve"> for the two material.</w:delText>
        </w:r>
      </w:del>
    </w:p>
    <w:p w14:paraId="1418E108" w14:textId="4F385D9C" w:rsidR="00A64DBC" w:rsidDel="003F5F10" w:rsidRDefault="00A64DBC" w:rsidP="00A64DBC">
      <w:pPr>
        <w:rPr>
          <w:del w:id="188" w:author="David Ahlström" w:date="2015-08-20T18:04:00Z"/>
        </w:rPr>
      </w:pPr>
      <w:del w:id="189" w:author="David Ahlström" w:date="2015-08-20T18:04:00Z">
        <w:r w:rsidDel="003F5F10">
          <w:delText>Study factors: heights (4, 0.6mm, 0.8mm, 1.0mm, 1.2mm) × materials (2) giving a 4×2 factorial design. The task consisted of asking the user to flick over a blimp. The system recorded matching accuracy for each blimp.</w:delText>
        </w:r>
      </w:del>
    </w:p>
    <w:p w14:paraId="197DB1C5" w14:textId="406BF773" w:rsidR="00A64DBC" w:rsidDel="003F5F10" w:rsidRDefault="00A64DBC" w:rsidP="00A64DBC">
      <w:pPr>
        <w:rPr>
          <w:del w:id="190" w:author="David Ahlström" w:date="2015-08-20T18:04:00Z"/>
        </w:rPr>
      </w:pPr>
      <w:del w:id="191" w:author="David Ahlström" w:date="2015-08-20T18:04:00Z">
        <w:r w:rsidDel="003F5F10">
          <w:delText>Task: flick over blimps under the conditions. Record classification accuracy.</w:delText>
        </w:r>
      </w:del>
    </w:p>
    <w:p w14:paraId="06199F72" w14:textId="71AC354A" w:rsidR="00A64DBC" w:rsidDel="003F5F10" w:rsidRDefault="00A64DBC" w:rsidP="00A64DBC">
      <w:pPr>
        <w:rPr>
          <w:del w:id="192" w:author="David Ahlström" w:date="2015-08-20T18:04:00Z"/>
        </w:rPr>
      </w:pPr>
      <w:del w:id="193" w:author="David Ahlström" w:date="2015-08-20T18:04:00Z">
        <w:r w:rsidRPr="00557DE3" w:rsidDel="003F5F10">
          <w:delText xml:space="preserve">Procedure: </w:delText>
        </w:r>
        <w:r w:rsidDel="003F5F10">
          <w:delText>We printed 8 stripes (x width by x length, as shown in Figure x) with the 8 conditions. Participants are first required to swipe through the stripes with bare index fingers and asked to point out whether they can tell the difference height levels. The result is used as baseline. Then they wear our prototype device with two motion sensors on index finger and wrist, one each. Similar to the procedure described in the previous section, the participants are given prompt on a monitor and perform swiping gestures on each blimp. Each blimp takes 65 swipes, all without nail, vertically. Swipes with each condition is labeled with a unique number.</w:delText>
        </w:r>
      </w:del>
    </w:p>
    <w:p w14:paraId="0CAD38BC" w14:textId="711BBD92" w:rsidR="00F921A9" w:rsidDel="003F5F10" w:rsidRDefault="00F921A9" w:rsidP="00F921A9">
      <w:pPr>
        <w:jc w:val="center"/>
        <w:rPr>
          <w:del w:id="194" w:author="David Ahlström" w:date="2015-08-20T18:04:00Z"/>
          <w:b/>
          <w:spacing w:val="-2"/>
        </w:rPr>
      </w:pPr>
      <w:del w:id="195" w:author="David Ahlström" w:date="2015-08-20T18:04:00Z">
        <w:r w:rsidDel="003F5F10">
          <w:rPr>
            <w:noProof/>
          </w:rPr>
          <mc:AlternateContent>
            <mc:Choice Requires="wps">
              <w:drawing>
                <wp:anchor distT="0" distB="0" distL="114300" distR="114300" simplePos="0" relativeHeight="251659776" behindDoc="0" locked="0" layoutInCell="1" allowOverlap="1" wp14:anchorId="11E15602" wp14:editId="0A6D9938">
                  <wp:simplePos x="0" y="0"/>
                  <wp:positionH relativeFrom="column">
                    <wp:posOffset>571500</wp:posOffset>
                  </wp:positionH>
                  <wp:positionV relativeFrom="paragraph">
                    <wp:posOffset>84455</wp:posOffset>
                  </wp:positionV>
                  <wp:extent cx="1986280" cy="928370"/>
                  <wp:effectExtent l="0" t="0" r="0" b="0"/>
                  <wp:wrapNone/>
                  <wp:docPr id="2" name="Freeform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noTextEdit="1"/>
                        </wps:cNvSpPr>
                        <wps:spPr bwMode="auto">
                          <a:xfrm>
                            <a:off x="0" y="0"/>
                            <a:ext cx="1986280" cy="928370"/>
                          </a:xfrm>
                          <a:custGeom>
                            <a:avLst/>
                            <a:gdLst>
                              <a:gd name="T0" fmla="+- 0 4151 1403"/>
                              <a:gd name="T1" fmla="*/ T0 w 5517"/>
                              <a:gd name="T2" fmla="+- 0 19372 17628"/>
                              <a:gd name="T3" fmla="*/ 19372 h 2579"/>
                              <a:gd name="T4" fmla="+- 0 5516 1403"/>
                              <a:gd name="T5" fmla="*/ T4 w 5517"/>
                              <a:gd name="T6" fmla="+- 0 19240 17628"/>
                              <a:gd name="T7" fmla="*/ 19240 h 2579"/>
                              <a:gd name="T8" fmla="+- 0 2104 1403"/>
                              <a:gd name="T9" fmla="*/ T8 w 5517"/>
                              <a:gd name="T10" fmla="+- 0 19410 17628"/>
                              <a:gd name="T11" fmla="*/ 19410 h 2579"/>
                              <a:gd name="T12" fmla="+- 0 2047 1403"/>
                              <a:gd name="T13" fmla="*/ T12 w 5517"/>
                              <a:gd name="T14" fmla="+- 0 18178 17628"/>
                              <a:gd name="T15" fmla="*/ 18178 h 2579"/>
                              <a:gd name="T16" fmla="+- 0 1990 1403"/>
                              <a:gd name="T17" fmla="*/ T16 w 5517"/>
                              <a:gd name="T18" fmla="+- 0 17932 17628"/>
                              <a:gd name="T19" fmla="*/ 17932 h 2579"/>
                              <a:gd name="T20" fmla="+- 0 2445 1403"/>
                              <a:gd name="T21" fmla="*/ T20 w 5517"/>
                              <a:gd name="T22" fmla="+- 0 19240 17628"/>
                              <a:gd name="T23" fmla="*/ 19240 h 2579"/>
                              <a:gd name="T24" fmla="+- 0 2502 1403"/>
                              <a:gd name="T25" fmla="*/ T24 w 5517"/>
                              <a:gd name="T26" fmla="+- 0 19031 17628"/>
                              <a:gd name="T27" fmla="*/ 19031 h 2579"/>
                              <a:gd name="T28" fmla="+- 0 2597 1403"/>
                              <a:gd name="T29" fmla="*/ T28 w 5517"/>
                              <a:gd name="T30" fmla="+- 0 18841 17628"/>
                              <a:gd name="T31" fmla="*/ 18841 h 2579"/>
                              <a:gd name="T32" fmla="+- 0 2749 1403"/>
                              <a:gd name="T33" fmla="*/ T32 w 5517"/>
                              <a:gd name="T34" fmla="+- 0 18652 17628"/>
                              <a:gd name="T35" fmla="*/ 18652 h 2579"/>
                              <a:gd name="T36" fmla="+- 0 2938 1403"/>
                              <a:gd name="T37" fmla="*/ T36 w 5517"/>
                              <a:gd name="T38" fmla="+- 0 18481 17628"/>
                              <a:gd name="T39" fmla="*/ 18481 h 2579"/>
                              <a:gd name="T40" fmla="+- 0 3109 1403"/>
                              <a:gd name="T41" fmla="*/ T40 w 5517"/>
                              <a:gd name="T42" fmla="+- 0 18330 17628"/>
                              <a:gd name="T43" fmla="*/ 18330 h 2579"/>
                              <a:gd name="T44" fmla="+- 0 3317 1403"/>
                              <a:gd name="T45" fmla="*/ T44 w 5517"/>
                              <a:gd name="T46" fmla="+- 0 18197 17628"/>
                              <a:gd name="T47" fmla="*/ 18197 h 2579"/>
                              <a:gd name="T48" fmla="+- 0 3620 1403"/>
                              <a:gd name="T49" fmla="*/ T48 w 5517"/>
                              <a:gd name="T50" fmla="+- 0 18045 17628"/>
                              <a:gd name="T51" fmla="*/ 18045 h 2579"/>
                              <a:gd name="T52" fmla="+- 0 4056 1403"/>
                              <a:gd name="T53" fmla="*/ T52 w 5517"/>
                              <a:gd name="T54" fmla="+- 0 17913 17628"/>
                              <a:gd name="T55" fmla="*/ 17913 h 2579"/>
                              <a:gd name="T56" fmla="+- 0 4549 1403"/>
                              <a:gd name="T57" fmla="*/ T56 w 5517"/>
                              <a:gd name="T58" fmla="+- 0 17761 17628"/>
                              <a:gd name="T59" fmla="*/ 17761 h 2579"/>
                              <a:gd name="T60" fmla="+- 0 5156 1403"/>
                              <a:gd name="T61" fmla="*/ T60 w 5517"/>
                              <a:gd name="T62" fmla="+- 0 17704 17628"/>
                              <a:gd name="T63" fmla="*/ 17704 h 2579"/>
                              <a:gd name="T64" fmla="+- 0 6141 1403"/>
                              <a:gd name="T65" fmla="*/ T64 w 5517"/>
                              <a:gd name="T66" fmla="+- 0 17685 17628"/>
                              <a:gd name="T67" fmla="*/ 17685 h 2579"/>
                              <a:gd name="T68" fmla="+- 0 6407 1403"/>
                              <a:gd name="T69" fmla="*/ T68 w 5517"/>
                              <a:gd name="T70" fmla="+- 0 17742 17628"/>
                              <a:gd name="T71" fmla="*/ 17742 h 2579"/>
                              <a:gd name="T72" fmla="+- 0 4625 1403"/>
                              <a:gd name="T73" fmla="*/ T72 w 5517"/>
                              <a:gd name="T74" fmla="+- 0 19259 17628"/>
                              <a:gd name="T75" fmla="*/ 19259 h 2579"/>
                              <a:gd name="T76" fmla="+- 0 5478 1403"/>
                              <a:gd name="T77" fmla="*/ T76 w 5517"/>
                              <a:gd name="T78" fmla="+- 0 19202 17628"/>
                              <a:gd name="T79" fmla="*/ 19202 h 2579"/>
                              <a:gd name="T80" fmla="+- 0 5535 1403"/>
                              <a:gd name="T81" fmla="*/ T80 w 5517"/>
                              <a:gd name="T82" fmla="+- 0 19372 17628"/>
                              <a:gd name="T83" fmla="*/ 19372 h 2579"/>
                              <a:gd name="T84" fmla="+- 0 6407 1403"/>
                              <a:gd name="T85" fmla="*/ T84 w 5517"/>
                              <a:gd name="T86" fmla="+- 0 19391 17628"/>
                              <a:gd name="T87" fmla="*/ 19391 h 2579"/>
                              <a:gd name="T88" fmla="+- 0 1422 1403"/>
                              <a:gd name="T89" fmla="*/ T88 w 5517"/>
                              <a:gd name="T90" fmla="+- 0 19240 17628"/>
                              <a:gd name="T91" fmla="*/ 19240 h 2579"/>
                              <a:gd name="T92" fmla="+- 0 1554 1403"/>
                              <a:gd name="T93" fmla="*/ T92 w 5517"/>
                              <a:gd name="T94" fmla="+- 0 19429 17628"/>
                              <a:gd name="T95" fmla="*/ 19429 h 2579"/>
                              <a:gd name="T96" fmla="+- 0 1422 1403"/>
                              <a:gd name="T97" fmla="*/ T96 w 5517"/>
                              <a:gd name="T98" fmla="+- 0 19315 17628"/>
                              <a:gd name="T99" fmla="*/ 19315 h 2579"/>
                              <a:gd name="T100" fmla="+- 0 1668 1403"/>
                              <a:gd name="T101" fmla="*/ T100 w 5517"/>
                              <a:gd name="T102" fmla="+- 0 19240 17628"/>
                              <a:gd name="T103" fmla="*/ 19240 h 2579"/>
                              <a:gd name="T104" fmla="+- 0 1839 1403"/>
                              <a:gd name="T105" fmla="*/ T104 w 5517"/>
                              <a:gd name="T106" fmla="+- 0 19391 17628"/>
                              <a:gd name="T107" fmla="*/ 19391 h 2579"/>
                              <a:gd name="T108" fmla="+- 0 1914 1403"/>
                              <a:gd name="T109" fmla="*/ T108 w 5517"/>
                              <a:gd name="T110" fmla="+- 0 19259 17628"/>
                              <a:gd name="T111" fmla="*/ 19259 h 2579"/>
                              <a:gd name="T112" fmla="+- 0 1687 1403"/>
                              <a:gd name="T113" fmla="*/ T112 w 5517"/>
                              <a:gd name="T114" fmla="+- 0 19183 17628"/>
                              <a:gd name="T115" fmla="*/ 19183 h 2579"/>
                              <a:gd name="T116" fmla="+- 0 1441 1403"/>
                              <a:gd name="T117" fmla="*/ T116 w 5517"/>
                              <a:gd name="T118" fmla="+- 0 17894 17628"/>
                              <a:gd name="T119" fmla="*/ 17894 h 2579"/>
                              <a:gd name="T120" fmla="+- 0 1535 1403"/>
                              <a:gd name="T121" fmla="*/ T120 w 5517"/>
                              <a:gd name="T122" fmla="+- 0 18064 17628"/>
                              <a:gd name="T123" fmla="*/ 18064 h 2579"/>
                              <a:gd name="T124" fmla="+- 0 1592 1403"/>
                              <a:gd name="T125" fmla="*/ T124 w 5517"/>
                              <a:gd name="T126" fmla="+- 0 18121 17628"/>
                              <a:gd name="T127" fmla="*/ 18121 h 2579"/>
                              <a:gd name="T128" fmla="+- 0 1820 1403"/>
                              <a:gd name="T129" fmla="*/ T128 w 5517"/>
                              <a:gd name="T130" fmla="+- 0 17875 17628"/>
                              <a:gd name="T131" fmla="*/ 17875 h 2579"/>
                              <a:gd name="T132" fmla="+- 0 1706 1403"/>
                              <a:gd name="T133" fmla="*/ T132 w 5517"/>
                              <a:gd name="T134" fmla="+- 0 18026 17628"/>
                              <a:gd name="T135" fmla="*/ 18026 h 2579"/>
                              <a:gd name="T136" fmla="+- 0 1952 1403"/>
                              <a:gd name="T137" fmla="*/ T136 w 5517"/>
                              <a:gd name="T138" fmla="+- 0 18064 17628"/>
                              <a:gd name="T139" fmla="*/ 18064 h 2579"/>
                              <a:gd name="T140" fmla="+- 0 2009 1403"/>
                              <a:gd name="T141" fmla="*/ T140 w 5517"/>
                              <a:gd name="T142" fmla="+- 0 18311 17628"/>
                              <a:gd name="T143" fmla="*/ 18311 h 2579"/>
                              <a:gd name="T144" fmla="+- 0 1763 1403"/>
                              <a:gd name="T145" fmla="*/ T144 w 5517"/>
                              <a:gd name="T146" fmla="+- 0 18311 17628"/>
                              <a:gd name="T147" fmla="*/ 18311 h 2579"/>
                              <a:gd name="T148" fmla="+- 0 4606 1403"/>
                              <a:gd name="T149" fmla="*/ T148 w 5517"/>
                              <a:gd name="T150" fmla="+- 0 17780 17628"/>
                              <a:gd name="T151" fmla="*/ 17780 h 2579"/>
                              <a:gd name="T152" fmla="+- 0 4511 1403"/>
                              <a:gd name="T153" fmla="*/ T152 w 5517"/>
                              <a:gd name="T154" fmla="+- 0 17913 17628"/>
                              <a:gd name="T155" fmla="*/ 17913 h 2579"/>
                              <a:gd name="T156" fmla="+- 0 4606 1403"/>
                              <a:gd name="T157" fmla="*/ T156 w 5517"/>
                              <a:gd name="T158" fmla="+- 0 17723 17628"/>
                              <a:gd name="T159" fmla="*/ 17723 h 2579"/>
                              <a:gd name="T160" fmla="+- 0 4720 1403"/>
                              <a:gd name="T161" fmla="*/ T160 w 5517"/>
                              <a:gd name="T162" fmla="+- 0 17856 17628"/>
                              <a:gd name="T163" fmla="*/ 17856 h 2579"/>
                              <a:gd name="T164" fmla="+- 0 4398 1403"/>
                              <a:gd name="T165" fmla="*/ T164 w 5517"/>
                              <a:gd name="T166" fmla="+- 0 19789 17628"/>
                              <a:gd name="T167" fmla="*/ 19789 h 2579"/>
                              <a:gd name="T168" fmla="+- 0 4379 1403"/>
                              <a:gd name="T169" fmla="*/ T168 w 5517"/>
                              <a:gd name="T170" fmla="+- 0 20055 17628"/>
                              <a:gd name="T171" fmla="*/ 20055 h 2579"/>
                              <a:gd name="T172" fmla="+- 0 4587 1403"/>
                              <a:gd name="T173" fmla="*/ T172 w 5517"/>
                              <a:gd name="T174" fmla="+- 0 20055 17628"/>
                              <a:gd name="T175" fmla="*/ 20055 h 2579"/>
                              <a:gd name="T176" fmla="+- 0 4492 1403"/>
                              <a:gd name="T177" fmla="*/ T176 w 5517"/>
                              <a:gd name="T178" fmla="+- 0 19865 17628"/>
                              <a:gd name="T179" fmla="*/ 19865 h 2579"/>
                              <a:gd name="T180" fmla="+- 0 4871 1403"/>
                              <a:gd name="T181" fmla="*/ T180 w 5517"/>
                              <a:gd name="T182" fmla="+- 0 19770 17628"/>
                              <a:gd name="T183" fmla="*/ 19770 h 2579"/>
                              <a:gd name="T184" fmla="+- 0 5042 1403"/>
                              <a:gd name="T185" fmla="*/ T184 w 5517"/>
                              <a:gd name="T186" fmla="+- 0 19922 17628"/>
                              <a:gd name="T187" fmla="*/ 19922 h 2579"/>
                              <a:gd name="T188" fmla="+- 0 5023 1403"/>
                              <a:gd name="T189" fmla="*/ T188 w 5517"/>
                              <a:gd name="T190" fmla="+- 0 20130 17628"/>
                              <a:gd name="T191" fmla="*/ 20130 h 2579"/>
                              <a:gd name="T192" fmla="+- 0 5307 1403"/>
                              <a:gd name="T193" fmla="*/ T192 w 5517"/>
                              <a:gd name="T194" fmla="+- 0 20017 17628"/>
                              <a:gd name="T195" fmla="*/ 20017 h 2579"/>
                              <a:gd name="T196" fmla="+- 0 5364 1403"/>
                              <a:gd name="T197" fmla="*/ T196 w 5517"/>
                              <a:gd name="T198" fmla="+- 0 20055 17628"/>
                              <a:gd name="T199" fmla="*/ 20055 h 2579"/>
                              <a:gd name="T200" fmla="+- 0 5497 1403"/>
                              <a:gd name="T201" fmla="*/ T200 w 5517"/>
                              <a:gd name="T202" fmla="+- 0 19979 17628"/>
                              <a:gd name="T203" fmla="*/ 19979 h 2579"/>
                              <a:gd name="T204" fmla="+- 0 5554 1403"/>
                              <a:gd name="T205" fmla="*/ T204 w 5517"/>
                              <a:gd name="T206" fmla="+- 0 19941 17628"/>
                              <a:gd name="T207" fmla="*/ 19941 h 2579"/>
                              <a:gd name="T208" fmla="+- 0 5706 1403"/>
                              <a:gd name="T209" fmla="*/ T208 w 5517"/>
                              <a:gd name="T210" fmla="+- 0 20206 17628"/>
                              <a:gd name="T211" fmla="*/ 20206 h 2579"/>
                              <a:gd name="T212" fmla="+- 0 5857 1403"/>
                              <a:gd name="T213" fmla="*/ T212 w 5517"/>
                              <a:gd name="T214" fmla="+- 0 20206 17628"/>
                              <a:gd name="T215" fmla="*/ 20206 h 2579"/>
                              <a:gd name="T216" fmla="+- 0 5933 1403"/>
                              <a:gd name="T217" fmla="*/ T216 w 5517"/>
                              <a:gd name="T218" fmla="+- 0 20017 17628"/>
                              <a:gd name="T219" fmla="*/ 20017 h 2579"/>
                              <a:gd name="T220" fmla="+- 0 6009 1403"/>
                              <a:gd name="T221" fmla="*/ T220 w 5517"/>
                              <a:gd name="T222" fmla="+- 0 20130 17628"/>
                              <a:gd name="T223" fmla="*/ 20130 h 2579"/>
                              <a:gd name="T224" fmla="+- 0 6066 1403"/>
                              <a:gd name="T225" fmla="*/ T224 w 5517"/>
                              <a:gd name="T226" fmla="+- 0 20055 17628"/>
                              <a:gd name="T227" fmla="*/ 20055 h 2579"/>
                              <a:gd name="T228" fmla="+- 0 6198 1403"/>
                              <a:gd name="T229" fmla="*/ T228 w 5517"/>
                              <a:gd name="T230" fmla="+- 0 20036 17628"/>
                              <a:gd name="T231" fmla="*/ 20036 h 2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517" h="2579" extrusionOk="0">
                                <a:moveTo>
                                  <a:pt x="701" y="1782"/>
                                </a:moveTo>
                                <a:cubicBezTo>
                                  <a:pt x="1124" y="1782"/>
                                  <a:pt x="1556" y="1790"/>
                                  <a:pt x="1971" y="1763"/>
                                </a:cubicBezTo>
                                <a:cubicBezTo>
                                  <a:pt x="2229" y="1746"/>
                                  <a:pt x="2493" y="1761"/>
                                  <a:pt x="2748" y="1744"/>
                                </a:cubicBezTo>
                                <a:cubicBezTo>
                                  <a:pt x="2804" y="1740"/>
                                  <a:pt x="2836" y="1734"/>
                                  <a:pt x="2881" y="1725"/>
                                </a:cubicBezTo>
                                <a:cubicBezTo>
                                  <a:pt x="2986" y="1703"/>
                                  <a:pt x="3092" y="1666"/>
                                  <a:pt x="3203" y="1649"/>
                                </a:cubicBezTo>
                                <a:cubicBezTo>
                                  <a:pt x="3487" y="1606"/>
                                  <a:pt x="3854" y="1635"/>
                                  <a:pt x="4113" y="1612"/>
                                </a:cubicBezTo>
                                <a:cubicBezTo>
                                  <a:pt x="4282" y="1597"/>
                                  <a:pt x="4468" y="1619"/>
                                  <a:pt x="4625" y="1631"/>
                                </a:cubicBezTo>
                                <a:cubicBezTo>
                                  <a:pt x="4918" y="1654"/>
                                  <a:pt x="5222" y="1631"/>
                                  <a:pt x="5516" y="1631"/>
                                </a:cubicBezTo>
                              </a:path>
                              <a:path w="5517" h="2579" extrusionOk="0">
                                <a:moveTo>
                                  <a:pt x="701" y="1782"/>
                                </a:moveTo>
                                <a:cubicBezTo>
                                  <a:pt x="701" y="1610"/>
                                  <a:pt x="690" y="1441"/>
                                  <a:pt x="682" y="1270"/>
                                </a:cubicBezTo>
                                <a:cubicBezTo>
                                  <a:pt x="676" y="1130"/>
                                  <a:pt x="669" y="991"/>
                                  <a:pt x="663" y="853"/>
                                </a:cubicBezTo>
                                <a:cubicBezTo>
                                  <a:pt x="659" y="749"/>
                                  <a:pt x="656" y="651"/>
                                  <a:pt x="644" y="550"/>
                                </a:cubicBezTo>
                                <a:cubicBezTo>
                                  <a:pt x="639" y="510"/>
                                  <a:pt x="630" y="468"/>
                                  <a:pt x="625" y="436"/>
                                </a:cubicBezTo>
                                <a:cubicBezTo>
                                  <a:pt x="618" y="392"/>
                                  <a:pt x="625" y="385"/>
                                  <a:pt x="606" y="361"/>
                                </a:cubicBezTo>
                                <a:cubicBezTo>
                                  <a:pt x="589" y="340"/>
                                  <a:pt x="598" y="335"/>
                                  <a:pt x="587" y="304"/>
                                </a:cubicBezTo>
                                <a:cubicBezTo>
                                  <a:pt x="576" y="273"/>
                                  <a:pt x="570" y="266"/>
                                  <a:pt x="568" y="228"/>
                                </a:cubicBezTo>
                                <a:cubicBezTo>
                                  <a:pt x="564" y="153"/>
                                  <a:pt x="568" y="76"/>
                                  <a:pt x="568" y="0"/>
                                </a:cubicBezTo>
                              </a:path>
                              <a:path w="5517" h="2579" extrusionOk="0">
                                <a:moveTo>
                                  <a:pt x="1042" y="1612"/>
                                </a:moveTo>
                                <a:cubicBezTo>
                                  <a:pt x="1042" y="1587"/>
                                  <a:pt x="1017" y="1580"/>
                                  <a:pt x="1023" y="1555"/>
                                </a:cubicBezTo>
                                <a:cubicBezTo>
                                  <a:pt x="1032" y="1517"/>
                                  <a:pt x="1067" y="1495"/>
                                  <a:pt x="1080" y="1460"/>
                                </a:cubicBezTo>
                                <a:cubicBezTo>
                                  <a:pt x="1091" y="1428"/>
                                  <a:pt x="1090" y="1428"/>
                                  <a:pt x="1099" y="1403"/>
                                </a:cubicBezTo>
                                <a:cubicBezTo>
                                  <a:pt x="1107" y="1381"/>
                                  <a:pt x="1108" y="1348"/>
                                  <a:pt x="1118" y="1327"/>
                                </a:cubicBezTo>
                                <a:cubicBezTo>
                                  <a:pt x="1130" y="1303"/>
                                  <a:pt x="1137" y="1302"/>
                                  <a:pt x="1156" y="1270"/>
                                </a:cubicBezTo>
                                <a:cubicBezTo>
                                  <a:pt x="1164" y="1256"/>
                                  <a:pt x="1180" y="1229"/>
                                  <a:pt x="1194" y="1213"/>
                                </a:cubicBezTo>
                                <a:cubicBezTo>
                                  <a:pt x="1206" y="1199"/>
                                  <a:pt x="1218" y="1183"/>
                                  <a:pt x="1232" y="1157"/>
                                </a:cubicBezTo>
                                <a:cubicBezTo>
                                  <a:pt x="1234" y="1154"/>
                                  <a:pt x="1263" y="1089"/>
                                  <a:pt x="1270" y="1081"/>
                                </a:cubicBezTo>
                                <a:cubicBezTo>
                                  <a:pt x="1286" y="1063"/>
                                  <a:pt x="1328" y="1047"/>
                                  <a:pt x="1346" y="1024"/>
                                </a:cubicBezTo>
                                <a:cubicBezTo>
                                  <a:pt x="1367" y="997"/>
                                  <a:pt x="1388" y="958"/>
                                  <a:pt x="1421" y="929"/>
                                </a:cubicBezTo>
                                <a:cubicBezTo>
                                  <a:pt x="1437" y="915"/>
                                  <a:pt x="1465" y="900"/>
                                  <a:pt x="1478" y="891"/>
                                </a:cubicBezTo>
                                <a:cubicBezTo>
                                  <a:pt x="1507" y="870"/>
                                  <a:pt x="1514" y="867"/>
                                  <a:pt x="1535" y="853"/>
                                </a:cubicBezTo>
                                <a:cubicBezTo>
                                  <a:pt x="1562" y="835"/>
                                  <a:pt x="1576" y="829"/>
                                  <a:pt x="1592" y="815"/>
                                </a:cubicBezTo>
                                <a:cubicBezTo>
                                  <a:pt x="1601" y="807"/>
                                  <a:pt x="1618" y="770"/>
                                  <a:pt x="1630" y="759"/>
                                </a:cubicBezTo>
                                <a:cubicBezTo>
                                  <a:pt x="1653" y="737"/>
                                  <a:pt x="1690" y="714"/>
                                  <a:pt x="1706" y="702"/>
                                </a:cubicBezTo>
                                <a:cubicBezTo>
                                  <a:pt x="1719" y="693"/>
                                  <a:pt x="1738" y="680"/>
                                  <a:pt x="1763" y="664"/>
                                </a:cubicBezTo>
                                <a:cubicBezTo>
                                  <a:pt x="1804" y="638"/>
                                  <a:pt x="1814" y="632"/>
                                  <a:pt x="1857" y="607"/>
                                </a:cubicBezTo>
                                <a:cubicBezTo>
                                  <a:pt x="1880" y="594"/>
                                  <a:pt x="1884" y="590"/>
                                  <a:pt x="1914" y="569"/>
                                </a:cubicBezTo>
                                <a:cubicBezTo>
                                  <a:pt x="1948" y="545"/>
                                  <a:pt x="1978" y="532"/>
                                  <a:pt x="2009" y="512"/>
                                </a:cubicBezTo>
                                <a:cubicBezTo>
                                  <a:pt x="2035" y="496"/>
                                  <a:pt x="2075" y="494"/>
                                  <a:pt x="2104" y="474"/>
                                </a:cubicBezTo>
                                <a:cubicBezTo>
                                  <a:pt x="2147" y="444"/>
                                  <a:pt x="2173" y="433"/>
                                  <a:pt x="2217" y="417"/>
                                </a:cubicBezTo>
                                <a:cubicBezTo>
                                  <a:pt x="2266" y="399"/>
                                  <a:pt x="2318" y="375"/>
                                  <a:pt x="2369" y="361"/>
                                </a:cubicBezTo>
                                <a:cubicBezTo>
                                  <a:pt x="2413" y="349"/>
                                  <a:pt x="2458" y="334"/>
                                  <a:pt x="2502" y="323"/>
                                </a:cubicBezTo>
                                <a:cubicBezTo>
                                  <a:pt x="2554" y="310"/>
                                  <a:pt x="2602" y="305"/>
                                  <a:pt x="2653" y="285"/>
                                </a:cubicBezTo>
                                <a:cubicBezTo>
                                  <a:pt x="2691" y="270"/>
                                  <a:pt x="2732" y="260"/>
                                  <a:pt x="2767" y="247"/>
                                </a:cubicBezTo>
                                <a:cubicBezTo>
                                  <a:pt x="2827" y="225"/>
                                  <a:pt x="2873" y="174"/>
                                  <a:pt x="2938" y="152"/>
                                </a:cubicBezTo>
                                <a:cubicBezTo>
                                  <a:pt x="2998" y="131"/>
                                  <a:pt x="3081" y="134"/>
                                  <a:pt x="3146" y="133"/>
                                </a:cubicBezTo>
                                <a:cubicBezTo>
                                  <a:pt x="3270" y="131"/>
                                  <a:pt x="3386" y="136"/>
                                  <a:pt x="3506" y="114"/>
                                </a:cubicBezTo>
                                <a:cubicBezTo>
                                  <a:pt x="3548" y="106"/>
                                  <a:pt x="3577" y="104"/>
                                  <a:pt x="3620" y="95"/>
                                </a:cubicBezTo>
                                <a:cubicBezTo>
                                  <a:pt x="3667" y="85"/>
                                  <a:pt x="3708" y="84"/>
                                  <a:pt x="3753" y="76"/>
                                </a:cubicBezTo>
                                <a:cubicBezTo>
                                  <a:pt x="3810" y="66"/>
                                  <a:pt x="3864" y="61"/>
                                  <a:pt x="3923" y="57"/>
                                </a:cubicBezTo>
                                <a:cubicBezTo>
                                  <a:pt x="4064" y="47"/>
                                  <a:pt x="4229" y="46"/>
                                  <a:pt x="4359" y="38"/>
                                </a:cubicBezTo>
                                <a:cubicBezTo>
                                  <a:pt x="4484" y="30"/>
                                  <a:pt x="4626" y="34"/>
                                  <a:pt x="4738" y="57"/>
                                </a:cubicBezTo>
                                <a:cubicBezTo>
                                  <a:pt x="4786" y="67"/>
                                  <a:pt x="4809" y="81"/>
                                  <a:pt x="4852" y="95"/>
                                </a:cubicBezTo>
                                <a:cubicBezTo>
                                  <a:pt x="4881" y="104"/>
                                  <a:pt x="4888" y="111"/>
                                  <a:pt x="4909" y="114"/>
                                </a:cubicBezTo>
                                <a:cubicBezTo>
                                  <a:pt x="4940" y="118"/>
                                  <a:pt x="4973" y="112"/>
                                  <a:pt x="5004" y="114"/>
                                </a:cubicBezTo>
                              </a:path>
                              <a:path w="5517" h="2579" extrusionOk="0">
                                <a:moveTo>
                                  <a:pt x="2066" y="1706"/>
                                </a:moveTo>
                                <a:cubicBezTo>
                                  <a:pt x="2066" y="1773"/>
                                  <a:pt x="2045" y="1881"/>
                                  <a:pt x="2085" y="1934"/>
                                </a:cubicBezTo>
                              </a:path>
                              <a:path w="5517" h="2579" extrusionOk="0">
                                <a:moveTo>
                                  <a:pt x="3222" y="1631"/>
                                </a:moveTo>
                                <a:cubicBezTo>
                                  <a:pt x="3222" y="1700"/>
                                  <a:pt x="3225" y="1755"/>
                                  <a:pt x="3241" y="1820"/>
                                </a:cubicBezTo>
                                <a:cubicBezTo>
                                  <a:pt x="3245" y="1836"/>
                                  <a:pt x="3241" y="1860"/>
                                  <a:pt x="3241" y="1877"/>
                                </a:cubicBezTo>
                              </a:path>
                              <a:path w="5517" h="2579" extrusionOk="0">
                                <a:moveTo>
                                  <a:pt x="4075" y="1574"/>
                                </a:moveTo>
                                <a:cubicBezTo>
                                  <a:pt x="4075" y="1599"/>
                                  <a:pt x="4075" y="1624"/>
                                  <a:pt x="4075" y="1649"/>
                                </a:cubicBezTo>
                                <a:cubicBezTo>
                                  <a:pt x="4105" y="1659"/>
                                  <a:pt x="4083" y="1658"/>
                                  <a:pt x="4113" y="1668"/>
                                </a:cubicBezTo>
                                <a:cubicBezTo>
                                  <a:pt x="4113" y="1703"/>
                                  <a:pt x="4129" y="1713"/>
                                  <a:pt x="4132" y="1744"/>
                                </a:cubicBezTo>
                                <a:cubicBezTo>
                                  <a:pt x="4132" y="1750"/>
                                  <a:pt x="4132" y="1757"/>
                                  <a:pt x="4132" y="1763"/>
                                </a:cubicBezTo>
                              </a:path>
                              <a:path w="5517" h="2579" extrusionOk="0">
                                <a:moveTo>
                                  <a:pt x="5004" y="1631"/>
                                </a:moveTo>
                                <a:cubicBezTo>
                                  <a:pt x="5004" y="1675"/>
                                  <a:pt x="5004" y="1719"/>
                                  <a:pt x="5004" y="1763"/>
                                </a:cubicBezTo>
                              </a:path>
                              <a:path w="5517" h="2579" extrusionOk="0">
                                <a:moveTo>
                                  <a:pt x="94" y="1479"/>
                                </a:moveTo>
                                <a:cubicBezTo>
                                  <a:pt x="82" y="1496"/>
                                  <a:pt x="65" y="1532"/>
                                  <a:pt x="57" y="1536"/>
                                </a:cubicBezTo>
                                <a:cubicBezTo>
                                  <a:pt x="38" y="1545"/>
                                  <a:pt x="22" y="1581"/>
                                  <a:pt x="19" y="1612"/>
                                </a:cubicBezTo>
                                <a:cubicBezTo>
                                  <a:pt x="15" y="1644"/>
                                  <a:pt x="0" y="1625"/>
                                  <a:pt x="0" y="1668"/>
                                </a:cubicBezTo>
                                <a:cubicBezTo>
                                  <a:pt x="0" y="1723"/>
                                  <a:pt x="-21" y="1799"/>
                                  <a:pt x="38" y="1820"/>
                                </a:cubicBezTo>
                                <a:cubicBezTo>
                                  <a:pt x="77" y="1834"/>
                                  <a:pt x="138" y="1819"/>
                                  <a:pt x="151" y="1801"/>
                                </a:cubicBezTo>
                                <a:cubicBezTo>
                                  <a:pt x="173" y="1772"/>
                                  <a:pt x="170" y="1762"/>
                                  <a:pt x="170" y="1725"/>
                                </a:cubicBezTo>
                                <a:cubicBezTo>
                                  <a:pt x="170" y="1701"/>
                                  <a:pt x="164" y="1674"/>
                                  <a:pt x="151" y="1668"/>
                                </a:cubicBezTo>
                                <a:cubicBezTo>
                                  <a:pt x="127" y="1656"/>
                                  <a:pt x="31" y="1663"/>
                                  <a:pt x="19" y="1687"/>
                                </a:cubicBezTo>
                                <a:cubicBezTo>
                                  <a:pt x="19" y="1706"/>
                                  <a:pt x="19" y="1712"/>
                                  <a:pt x="0" y="1706"/>
                                </a:cubicBezTo>
                              </a:path>
                              <a:path w="5517" h="2579" extrusionOk="0">
                                <a:moveTo>
                                  <a:pt x="284" y="1536"/>
                                </a:moveTo>
                                <a:cubicBezTo>
                                  <a:pt x="262" y="1565"/>
                                  <a:pt x="265" y="1575"/>
                                  <a:pt x="265" y="1612"/>
                                </a:cubicBezTo>
                                <a:cubicBezTo>
                                  <a:pt x="265" y="1661"/>
                                  <a:pt x="316" y="1670"/>
                                  <a:pt x="322" y="1687"/>
                                </a:cubicBezTo>
                                <a:cubicBezTo>
                                  <a:pt x="342" y="1742"/>
                                  <a:pt x="354" y="1706"/>
                                  <a:pt x="379" y="1744"/>
                                </a:cubicBezTo>
                                <a:cubicBezTo>
                                  <a:pt x="395" y="1768"/>
                                  <a:pt x="397" y="1763"/>
                                  <a:pt x="436" y="1763"/>
                                </a:cubicBezTo>
                                <a:cubicBezTo>
                                  <a:pt x="479" y="1763"/>
                                  <a:pt x="492" y="1754"/>
                                  <a:pt x="511" y="1744"/>
                                </a:cubicBezTo>
                                <a:cubicBezTo>
                                  <a:pt x="537" y="1731"/>
                                  <a:pt x="530" y="1724"/>
                                  <a:pt x="530" y="1687"/>
                                </a:cubicBezTo>
                                <a:cubicBezTo>
                                  <a:pt x="530" y="1648"/>
                                  <a:pt x="519" y="1647"/>
                                  <a:pt x="511" y="1631"/>
                                </a:cubicBezTo>
                                <a:cubicBezTo>
                                  <a:pt x="499" y="1607"/>
                                  <a:pt x="497" y="1589"/>
                                  <a:pt x="455" y="1574"/>
                                </a:cubicBezTo>
                                <a:cubicBezTo>
                                  <a:pt x="427" y="1564"/>
                                  <a:pt x="412" y="1555"/>
                                  <a:pt x="379" y="1555"/>
                                </a:cubicBezTo>
                                <a:cubicBezTo>
                                  <a:pt x="347" y="1555"/>
                                  <a:pt x="316" y="1555"/>
                                  <a:pt x="284" y="1555"/>
                                </a:cubicBezTo>
                              </a:path>
                              <a:path w="5517" h="2579" extrusionOk="0">
                                <a:moveTo>
                                  <a:pt x="170" y="266"/>
                                </a:moveTo>
                                <a:cubicBezTo>
                                  <a:pt x="153" y="253"/>
                                  <a:pt x="119" y="233"/>
                                  <a:pt x="94" y="247"/>
                                </a:cubicBezTo>
                                <a:cubicBezTo>
                                  <a:pt x="73" y="269"/>
                                  <a:pt x="63" y="275"/>
                                  <a:pt x="38" y="266"/>
                                </a:cubicBezTo>
                                <a:cubicBezTo>
                                  <a:pt x="32" y="310"/>
                                  <a:pt x="5" y="334"/>
                                  <a:pt x="0" y="379"/>
                                </a:cubicBezTo>
                                <a:cubicBezTo>
                                  <a:pt x="-2" y="397"/>
                                  <a:pt x="0" y="417"/>
                                  <a:pt x="0" y="436"/>
                                </a:cubicBezTo>
                                <a:cubicBezTo>
                                  <a:pt x="44" y="436"/>
                                  <a:pt x="88" y="436"/>
                                  <a:pt x="132" y="436"/>
                                </a:cubicBezTo>
                                <a:cubicBezTo>
                                  <a:pt x="132" y="397"/>
                                  <a:pt x="142" y="395"/>
                                  <a:pt x="151" y="379"/>
                                </a:cubicBezTo>
                                <a:cubicBezTo>
                                  <a:pt x="164" y="354"/>
                                  <a:pt x="151" y="326"/>
                                  <a:pt x="151" y="379"/>
                                </a:cubicBezTo>
                                <a:cubicBezTo>
                                  <a:pt x="151" y="426"/>
                                  <a:pt x="176" y="449"/>
                                  <a:pt x="189" y="493"/>
                                </a:cubicBezTo>
                                <a:cubicBezTo>
                                  <a:pt x="202" y="536"/>
                                  <a:pt x="195" y="582"/>
                                  <a:pt x="208" y="607"/>
                                </a:cubicBezTo>
                                <a:cubicBezTo>
                                  <a:pt x="220" y="631"/>
                                  <a:pt x="208" y="693"/>
                                  <a:pt x="208" y="721"/>
                                </a:cubicBezTo>
                              </a:path>
                              <a:path w="5517" h="2579" extrusionOk="0">
                                <a:moveTo>
                                  <a:pt x="417" y="247"/>
                                </a:moveTo>
                                <a:cubicBezTo>
                                  <a:pt x="382" y="247"/>
                                  <a:pt x="348" y="249"/>
                                  <a:pt x="322" y="266"/>
                                </a:cubicBezTo>
                                <a:cubicBezTo>
                                  <a:pt x="289" y="288"/>
                                  <a:pt x="284" y="282"/>
                                  <a:pt x="284" y="323"/>
                                </a:cubicBezTo>
                                <a:cubicBezTo>
                                  <a:pt x="284" y="366"/>
                                  <a:pt x="294" y="379"/>
                                  <a:pt x="303" y="398"/>
                                </a:cubicBezTo>
                                <a:cubicBezTo>
                                  <a:pt x="320" y="433"/>
                                  <a:pt x="288" y="436"/>
                                  <a:pt x="341" y="436"/>
                                </a:cubicBezTo>
                                <a:cubicBezTo>
                                  <a:pt x="384" y="436"/>
                                  <a:pt x="367" y="421"/>
                                  <a:pt x="398" y="417"/>
                                </a:cubicBezTo>
                                <a:cubicBezTo>
                                  <a:pt x="447" y="411"/>
                                  <a:pt x="529" y="409"/>
                                  <a:pt x="549" y="436"/>
                                </a:cubicBezTo>
                                <a:cubicBezTo>
                                  <a:pt x="572" y="467"/>
                                  <a:pt x="601" y="447"/>
                                  <a:pt x="606" y="493"/>
                                </a:cubicBezTo>
                                <a:cubicBezTo>
                                  <a:pt x="609" y="524"/>
                                  <a:pt x="625" y="534"/>
                                  <a:pt x="625" y="569"/>
                                </a:cubicBezTo>
                                <a:cubicBezTo>
                                  <a:pt x="625" y="613"/>
                                  <a:pt x="635" y="651"/>
                                  <a:pt x="606" y="683"/>
                                </a:cubicBezTo>
                                <a:cubicBezTo>
                                  <a:pt x="586" y="706"/>
                                  <a:pt x="581" y="745"/>
                                  <a:pt x="549" y="759"/>
                                </a:cubicBezTo>
                                <a:cubicBezTo>
                                  <a:pt x="506" y="778"/>
                                  <a:pt x="408" y="759"/>
                                  <a:pt x="360" y="759"/>
                                </a:cubicBezTo>
                                <a:cubicBezTo>
                                  <a:pt x="360" y="734"/>
                                  <a:pt x="360" y="708"/>
                                  <a:pt x="360" y="683"/>
                                </a:cubicBezTo>
                              </a:path>
                              <a:path w="5517" h="2579" extrusionOk="0">
                                <a:moveTo>
                                  <a:pt x="3317" y="38"/>
                                </a:moveTo>
                                <a:cubicBezTo>
                                  <a:pt x="3311" y="38"/>
                                  <a:pt x="3304" y="38"/>
                                  <a:pt x="3298" y="38"/>
                                </a:cubicBezTo>
                                <a:cubicBezTo>
                                  <a:pt x="3274" y="87"/>
                                  <a:pt x="3251" y="108"/>
                                  <a:pt x="3203" y="152"/>
                                </a:cubicBezTo>
                                <a:cubicBezTo>
                                  <a:pt x="3176" y="177"/>
                                  <a:pt x="3176" y="232"/>
                                  <a:pt x="3146" y="247"/>
                                </a:cubicBezTo>
                                <a:cubicBezTo>
                                  <a:pt x="3140" y="247"/>
                                  <a:pt x="3133" y="247"/>
                                  <a:pt x="3127" y="247"/>
                                </a:cubicBezTo>
                                <a:cubicBezTo>
                                  <a:pt x="3127" y="279"/>
                                  <a:pt x="3135" y="276"/>
                                  <a:pt x="3108" y="285"/>
                                </a:cubicBezTo>
                                <a:cubicBezTo>
                                  <a:pt x="3099" y="312"/>
                                  <a:pt x="3102" y="304"/>
                                  <a:pt x="3070" y="304"/>
                                </a:cubicBezTo>
                              </a:path>
                              <a:path w="5517" h="2579" extrusionOk="0">
                                <a:moveTo>
                                  <a:pt x="3165" y="19"/>
                                </a:moveTo>
                                <a:cubicBezTo>
                                  <a:pt x="3165" y="65"/>
                                  <a:pt x="3186" y="58"/>
                                  <a:pt x="3203" y="95"/>
                                </a:cubicBezTo>
                                <a:cubicBezTo>
                                  <a:pt x="3203" y="101"/>
                                  <a:pt x="3203" y="108"/>
                                  <a:pt x="3203" y="114"/>
                                </a:cubicBezTo>
                                <a:cubicBezTo>
                                  <a:pt x="3243" y="124"/>
                                  <a:pt x="3241" y="143"/>
                                  <a:pt x="3260" y="171"/>
                                </a:cubicBezTo>
                                <a:cubicBezTo>
                                  <a:pt x="3280" y="201"/>
                                  <a:pt x="3281" y="219"/>
                                  <a:pt x="3317" y="228"/>
                                </a:cubicBezTo>
                                <a:cubicBezTo>
                                  <a:pt x="3317" y="260"/>
                                  <a:pt x="3309" y="257"/>
                                  <a:pt x="3336" y="266"/>
                                </a:cubicBezTo>
                                <a:cubicBezTo>
                                  <a:pt x="3336" y="300"/>
                                  <a:pt x="3326" y="313"/>
                                  <a:pt x="3355" y="323"/>
                                </a:cubicBezTo>
                              </a:path>
                              <a:path w="5517" h="2579" extrusionOk="0">
                                <a:moveTo>
                                  <a:pt x="2995" y="2161"/>
                                </a:moveTo>
                                <a:cubicBezTo>
                                  <a:pt x="2995" y="2206"/>
                                  <a:pt x="2988" y="2221"/>
                                  <a:pt x="2976" y="2256"/>
                                </a:cubicBezTo>
                                <a:cubicBezTo>
                                  <a:pt x="2967" y="2283"/>
                                  <a:pt x="2960" y="2323"/>
                                  <a:pt x="2957" y="2351"/>
                                </a:cubicBezTo>
                                <a:cubicBezTo>
                                  <a:pt x="2953" y="2388"/>
                                  <a:pt x="2959" y="2398"/>
                                  <a:pt x="2976" y="2427"/>
                                </a:cubicBezTo>
                                <a:cubicBezTo>
                                  <a:pt x="2981" y="2435"/>
                                  <a:pt x="3030" y="2520"/>
                                  <a:pt x="3033" y="2521"/>
                                </a:cubicBezTo>
                                <a:cubicBezTo>
                                  <a:pt x="3089" y="2542"/>
                                  <a:pt x="3100" y="2513"/>
                                  <a:pt x="3127" y="2483"/>
                                </a:cubicBezTo>
                                <a:cubicBezTo>
                                  <a:pt x="3150" y="2458"/>
                                  <a:pt x="3181" y="2451"/>
                                  <a:pt x="3184" y="2427"/>
                                </a:cubicBezTo>
                                <a:cubicBezTo>
                                  <a:pt x="3190" y="2380"/>
                                  <a:pt x="3178" y="2351"/>
                                  <a:pt x="3165" y="2313"/>
                                </a:cubicBezTo>
                                <a:cubicBezTo>
                                  <a:pt x="3157" y="2288"/>
                                  <a:pt x="3135" y="2290"/>
                                  <a:pt x="3127" y="2275"/>
                                </a:cubicBezTo>
                                <a:cubicBezTo>
                                  <a:pt x="3113" y="2248"/>
                                  <a:pt x="3111" y="2254"/>
                                  <a:pt x="3089" y="2237"/>
                                </a:cubicBezTo>
                                <a:cubicBezTo>
                                  <a:pt x="3063" y="2218"/>
                                  <a:pt x="3066" y="2184"/>
                                  <a:pt x="3051" y="2161"/>
                                </a:cubicBezTo>
                                <a:cubicBezTo>
                                  <a:pt x="3045" y="2155"/>
                                  <a:pt x="3039" y="2148"/>
                                  <a:pt x="3033" y="2142"/>
                                </a:cubicBezTo>
                              </a:path>
                              <a:path w="5517" h="2579" extrusionOk="0">
                                <a:moveTo>
                                  <a:pt x="3468" y="2142"/>
                                </a:moveTo>
                                <a:cubicBezTo>
                                  <a:pt x="3443" y="2142"/>
                                  <a:pt x="3418" y="2142"/>
                                  <a:pt x="3393" y="2142"/>
                                </a:cubicBezTo>
                                <a:cubicBezTo>
                                  <a:pt x="3393" y="2186"/>
                                  <a:pt x="3393" y="2231"/>
                                  <a:pt x="3393" y="2275"/>
                                </a:cubicBezTo>
                                <a:cubicBezTo>
                                  <a:pt x="3463" y="2275"/>
                                  <a:pt x="3606" y="2256"/>
                                  <a:pt x="3639" y="2294"/>
                                </a:cubicBezTo>
                                <a:cubicBezTo>
                                  <a:pt x="3662" y="2320"/>
                                  <a:pt x="3679" y="2339"/>
                                  <a:pt x="3696" y="2351"/>
                                </a:cubicBezTo>
                                <a:cubicBezTo>
                                  <a:pt x="3713" y="2364"/>
                                  <a:pt x="3727" y="2405"/>
                                  <a:pt x="3715" y="2427"/>
                                </a:cubicBezTo>
                                <a:cubicBezTo>
                                  <a:pt x="3690" y="2472"/>
                                  <a:pt x="3665" y="2471"/>
                                  <a:pt x="3620" y="2502"/>
                                </a:cubicBezTo>
                                <a:cubicBezTo>
                                  <a:pt x="3591" y="2522"/>
                                  <a:pt x="3578" y="2548"/>
                                  <a:pt x="3544" y="2559"/>
                                </a:cubicBezTo>
                                <a:cubicBezTo>
                                  <a:pt x="3510" y="2570"/>
                                  <a:pt x="3449" y="2559"/>
                                  <a:pt x="3412" y="2559"/>
                                </a:cubicBezTo>
                              </a:path>
                              <a:path w="5517" h="2579" extrusionOk="0">
                                <a:moveTo>
                                  <a:pt x="3904" y="2389"/>
                                </a:moveTo>
                                <a:cubicBezTo>
                                  <a:pt x="3877" y="2399"/>
                                  <a:pt x="3886" y="2413"/>
                                  <a:pt x="3886" y="2446"/>
                                </a:cubicBezTo>
                                <a:cubicBezTo>
                                  <a:pt x="3886" y="2477"/>
                                  <a:pt x="3886" y="2509"/>
                                  <a:pt x="3886" y="2540"/>
                                </a:cubicBezTo>
                                <a:cubicBezTo>
                                  <a:pt x="3920" y="2504"/>
                                  <a:pt x="3933" y="2467"/>
                                  <a:pt x="3961" y="2427"/>
                                </a:cubicBezTo>
                                <a:cubicBezTo>
                                  <a:pt x="3973" y="2410"/>
                                  <a:pt x="3996" y="2375"/>
                                  <a:pt x="3999" y="2370"/>
                                </a:cubicBezTo>
                                <a:cubicBezTo>
                                  <a:pt x="4012" y="2344"/>
                                  <a:pt x="4019" y="2351"/>
                                  <a:pt x="4056" y="2351"/>
                                </a:cubicBezTo>
                                <a:cubicBezTo>
                                  <a:pt x="4075" y="2351"/>
                                  <a:pt x="4081" y="2351"/>
                                  <a:pt x="4094" y="2351"/>
                                </a:cubicBezTo>
                                <a:cubicBezTo>
                                  <a:pt x="4094" y="2376"/>
                                  <a:pt x="4094" y="2486"/>
                                  <a:pt x="4094" y="2446"/>
                                </a:cubicBezTo>
                                <a:cubicBezTo>
                                  <a:pt x="4094" y="2403"/>
                                  <a:pt x="4113" y="2393"/>
                                  <a:pt x="4113" y="2351"/>
                                </a:cubicBezTo>
                                <a:cubicBezTo>
                                  <a:pt x="4113" y="2330"/>
                                  <a:pt x="4132" y="2315"/>
                                  <a:pt x="4151" y="2313"/>
                                </a:cubicBezTo>
                                <a:cubicBezTo>
                                  <a:pt x="4182" y="2309"/>
                                  <a:pt x="4268" y="2300"/>
                                  <a:pt x="4284" y="2332"/>
                                </a:cubicBezTo>
                                <a:cubicBezTo>
                                  <a:pt x="4296" y="2356"/>
                                  <a:pt x="4303" y="2378"/>
                                  <a:pt x="4303" y="2408"/>
                                </a:cubicBezTo>
                                <a:cubicBezTo>
                                  <a:pt x="4303" y="2465"/>
                                  <a:pt x="4303" y="2521"/>
                                  <a:pt x="4303" y="2578"/>
                                </a:cubicBezTo>
                              </a:path>
                              <a:path w="5517" h="2579" extrusionOk="0">
                                <a:moveTo>
                                  <a:pt x="4473" y="2351"/>
                                </a:moveTo>
                                <a:cubicBezTo>
                                  <a:pt x="4439" y="2362"/>
                                  <a:pt x="4454" y="2406"/>
                                  <a:pt x="4454" y="2446"/>
                                </a:cubicBezTo>
                                <a:cubicBezTo>
                                  <a:pt x="4454" y="2490"/>
                                  <a:pt x="4454" y="2534"/>
                                  <a:pt x="4454" y="2578"/>
                                </a:cubicBezTo>
                                <a:cubicBezTo>
                                  <a:pt x="4477" y="2548"/>
                                  <a:pt x="4458" y="2530"/>
                                  <a:pt x="4473" y="2502"/>
                                </a:cubicBezTo>
                                <a:cubicBezTo>
                                  <a:pt x="4486" y="2478"/>
                                  <a:pt x="4470" y="2444"/>
                                  <a:pt x="4492" y="2427"/>
                                </a:cubicBezTo>
                                <a:cubicBezTo>
                                  <a:pt x="4500" y="2421"/>
                                  <a:pt x="4526" y="2391"/>
                                  <a:pt x="4530" y="2389"/>
                                </a:cubicBezTo>
                                <a:cubicBezTo>
                                  <a:pt x="4536" y="2389"/>
                                  <a:pt x="4543" y="2389"/>
                                  <a:pt x="4549" y="2389"/>
                                </a:cubicBezTo>
                                <a:cubicBezTo>
                                  <a:pt x="4578" y="2399"/>
                                  <a:pt x="4571" y="2406"/>
                                  <a:pt x="4587" y="2427"/>
                                </a:cubicBezTo>
                                <a:cubicBezTo>
                                  <a:pt x="4609" y="2456"/>
                                  <a:pt x="4606" y="2465"/>
                                  <a:pt x="4606" y="2502"/>
                                </a:cubicBezTo>
                                <a:cubicBezTo>
                                  <a:pt x="4606" y="2521"/>
                                  <a:pt x="4606" y="2527"/>
                                  <a:pt x="4606" y="2540"/>
                                </a:cubicBezTo>
                                <a:cubicBezTo>
                                  <a:pt x="4624" y="2534"/>
                                  <a:pt x="4642" y="2501"/>
                                  <a:pt x="4644" y="2483"/>
                                </a:cubicBezTo>
                                <a:cubicBezTo>
                                  <a:pt x="4647" y="2458"/>
                                  <a:pt x="4643" y="2443"/>
                                  <a:pt x="4663" y="2427"/>
                                </a:cubicBezTo>
                                <a:cubicBezTo>
                                  <a:pt x="4681" y="2413"/>
                                  <a:pt x="4697" y="2418"/>
                                  <a:pt x="4701" y="2389"/>
                                </a:cubicBezTo>
                                <a:cubicBezTo>
                                  <a:pt x="4703" y="2371"/>
                                  <a:pt x="4742" y="2353"/>
                                  <a:pt x="4757" y="2351"/>
                                </a:cubicBezTo>
                                <a:cubicBezTo>
                                  <a:pt x="4798" y="2346"/>
                                  <a:pt x="4795" y="2379"/>
                                  <a:pt x="4795" y="2408"/>
                                </a:cubicBezTo>
                                <a:cubicBezTo>
                                  <a:pt x="4795" y="2438"/>
                                  <a:pt x="4814" y="2423"/>
                                  <a:pt x="4814" y="2465"/>
                                </a:cubicBezTo>
                                <a:cubicBezTo>
                                  <a:pt x="4814" y="2484"/>
                                  <a:pt x="4814" y="2502"/>
                                  <a:pt x="4814" y="2521"/>
                                </a:cubicBezTo>
                              </a:path>
                            </a:pathLst>
                          </a:custGeom>
                          <a:noFill/>
                          <a:ln w="12700" cap="rnd">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 o:spid="_x0000_s1026" style="position:absolute;margin-left:45pt;margin-top:6.65pt;width:156.4pt;height:73.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517,257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" path="m701,1782c1124,1782,1556,1790,1971,1763,2229,1746,2493,1761,2748,1744,2804,1740,2836,1734,2881,1725,2986,1703,3092,1666,3203,1649,3487,1606,3854,1635,4113,1612,4282,1597,4468,1619,4625,1631,4918,1654,5222,1631,5516,1631em701,1782c701,1610,690,1441,682,1270,676,1130,669,991,663,853,659,749,656,651,644,550,639,510,630,468,625,436,618,392,625,385,606,361,589,340,598,335,587,304,576,273,570,266,568,228,564,153,568,76,568,0em1042,1612c1042,1587,1017,1580,1023,1555,1032,1517,1067,1495,1080,1460,1091,1428,1090,1428,1099,1403,1107,1381,1108,1348,1118,1327,1130,1303,1137,1302,1156,1270,1164,1256,1180,1229,1194,1213,1206,1199,1218,1183,1232,1157,1234,1154,1263,1089,1270,1081,1286,1063,1328,1047,1346,1024,1367,997,1388,958,1421,929,1437,915,1465,900,1478,891,1507,870,1514,867,1535,853,1562,835,1576,829,1592,815,1601,807,1618,770,1630,759,1653,737,1690,714,1706,702,1719,693,1738,680,1763,664,1804,638,1814,632,1857,607,1880,594,1884,590,1914,569,1948,545,1978,532,2009,512,2035,496,2075,494,2104,474,2147,444,2173,433,2217,417,2266,399,2318,375,2369,361,2413,349,2458,334,2502,323,2554,310,2602,305,2653,285,2691,270,2732,260,2767,247,2827,225,2873,174,2938,152,2998,131,3081,134,3146,133,3270,131,3386,136,3506,114,3548,106,3577,104,3620,95,3667,85,3708,84,3753,76,3810,66,3864,61,3923,57,4064,47,4229,46,4359,38,4484,30,4626,34,4738,57,4786,67,4809,81,4852,95,4881,104,4888,111,4909,114,4940,118,4973,112,5004,114em2066,1706c2066,1773,2045,1881,2085,1934em3222,1631c3222,1700,3225,1755,3241,1820,3245,1836,3241,1860,3241,1877em4075,1574c4075,1599,4075,1624,4075,1649,4105,1659,4083,1658,4113,1668,4113,1703,4129,1713,4132,1744,4132,1750,4132,1757,4132,1763em5004,1631c5004,1675,5004,1719,5004,1763em94,1479c82,1496,65,1532,57,1536,38,1545,22,1581,19,1612,15,1644,,1625,,1668,,1723,-21,1799,38,1820,77,1834,138,1819,151,1801,173,1772,170,1762,170,1725,170,1701,164,1674,151,1668,127,1656,31,1663,19,1687,19,1706,19,1712,,1706em284,1536c262,1565,265,1575,265,1612,265,1661,316,1670,322,1687,342,1742,354,1706,379,1744,395,1768,397,1763,436,1763,479,1763,492,1754,511,1744,537,1731,530,1724,530,1687,530,1648,519,1647,511,1631,499,1607,497,1589,455,1574,427,1564,412,1555,379,1555,347,1555,316,1555,284,1555em170,266c153,253,119,233,94,247,73,269,63,275,38,266,32,310,5,334,,379,-2,397,,417,,436,44,436,88,436,132,436,132,397,142,395,151,379,164,354,151,326,151,379,151,426,176,449,189,493,202,536,195,582,208,607,220,631,208,693,208,721em417,247c382,247,348,249,322,266,289,288,284,282,284,323,284,366,294,379,303,398,320,433,288,436,341,436,384,436,367,421,398,417,447,411,529,409,549,436,572,467,601,447,606,493,609,524,625,534,625,569,625,613,635,651,606,683,586,706,581,745,549,759,506,778,408,759,360,759,360,734,360,708,360,683em3317,38c3311,38,3304,38,3298,38,3274,87,3251,108,3203,152,3176,177,3176,232,3146,247,3140,247,3133,247,3127,247,3127,279,3135,276,3108,285,3099,312,3102,304,3070,304em3165,19c3165,65,3186,58,3203,95,3203,101,3203,108,3203,114,3243,124,3241,143,3260,171,3280,201,3281,219,3317,228,3317,260,3309,257,3336,266,3336,300,3326,313,3355,323em2995,2161c2995,2206,2988,2221,2976,2256,2967,2283,2960,2323,2957,2351,2953,2388,2959,2398,2976,2427,2981,2435,3030,2520,3033,2521,3089,2542,3100,2513,3127,2483,3150,2458,3181,2451,3184,2427,3190,2380,3178,2351,3165,2313,3157,2288,3135,2290,3127,2275,3113,2248,3111,2254,3089,2237,3063,2218,3066,2184,3051,2161,3045,2155,3039,2148,3033,2142em3468,2142c3443,2142,3418,2142,3393,2142,3393,2186,3393,2231,3393,2275,3463,2275,3606,2256,3639,2294,3662,2320,3679,2339,3696,2351,3713,2364,3727,2405,3715,2427,3690,2472,3665,2471,3620,2502,3591,2522,3578,2548,3544,2559,3510,2570,3449,2559,3412,2559em3904,2389c3877,2399,3886,2413,3886,2446,3886,2477,3886,2509,3886,2540,3920,2504,3933,2467,3961,2427,3973,2410,3996,2375,3999,2370,4012,2344,4019,2351,4056,2351,4075,2351,4081,2351,4094,2351,4094,2376,4094,2486,4094,2446,4094,2403,4113,2393,4113,2351,4113,2330,4132,2315,4151,2313,4182,2309,4268,2300,4284,2332,4296,2356,4303,2378,4303,2408,4303,2465,4303,2521,4303,2578em4473,2351c4439,2362,4454,2406,4454,2446,4454,2490,4454,2534,4454,2578,4477,2548,4458,2530,4473,2502,4486,2478,4470,2444,4492,2427,4500,2421,4526,2391,4530,2389,4536,2389,4543,2389,4549,2389,4578,2399,4571,2406,4587,2427,4609,2456,4606,2465,4606,2502,4606,2521,4606,2527,4606,2540,4624,2534,4642,2501,4644,2483,4647,2458,4643,2443,4663,2427,4681,2413,4697,2418,4701,2389,4703,2371,4742,2353,4757,2351,4798,2346,4795,2379,4795,2408,4795,2438,4814,2423,4814,2465,4814,2484,4814,2502,4814,2521e" filled="f" strokeweight="1pt">
                  <v:stroke endcap="round"/>
                  <v:path o:extrusionok="f" o:connecttype="custom" o:connectlocs="989360,6973394;1480799,6925878;252380,6987073;231859,6543587;211337,6455033;375150,6925878;395672,6850643;429875,6782249;484599,6714214;552645,6652658;614209,6598302;689096,6550426;798184,6495710;955157,6448194;1132651,6393478;1351189,6372959;1705817,6366120;1801585,6386638;1160013,6932717;1467118,6912199;1487640,6973394;1801585,6980234;6841,6925878;54364,6993913;6841,6952876;95408,6925878;156973,6980234;183975,6932717;102248,6905359;13681,6441354;47524,6502550;68045,6523068;150132,6434515;109089,6488871;197656,6502550;218178,6591463;129610,6591463;1153173,6400317;1118970,6448194;1153173,6379799;1194216,6427675;1078287,7123503;1071446,7219256;1146332,7219256;1112130,7150861;1248581,7116663;1310146,7171379;1303305,7246254;1405553,7205577;1426075,7219256;1473959,7191898;1494480,7178219;1549205,7273612;1603569,7273612;1630931,7205577;1658294,7246254;1678815,7219256;1726339,7212416" o:connectangles="0,0,0,0,0,0,0,0,0,0,0,0,0,0,0,0,0,0,0,0,0,0,0,0,0,0,0,0,0,0,0,0,0,0,0,0,0,0,0,0,0,0,0,0,0,0,0,0,0,0,0,0,0,0,0,0,0,0"/>
                  <o:lock v:ext="edit" rotation="t" aspectratio="t" verticies="t" text="t" shapetype="t"/>
                </v:shape>
              </w:pict>
            </mc:Fallback>
          </mc:AlternateContent>
        </w:r>
      </w:del>
    </w:p>
    <w:p w14:paraId="200699D4" w14:textId="50446DC5" w:rsidR="00A64DBC" w:rsidDel="003F5F10" w:rsidRDefault="00A64DBC" w:rsidP="00A64DBC">
      <w:pPr>
        <w:rPr>
          <w:del w:id="196" w:author="David Ahlström" w:date="2015-08-20T18:04:00Z"/>
        </w:rPr>
      </w:pPr>
    </w:p>
    <w:p w14:paraId="024AE4C3" w14:textId="6C33EF69" w:rsidR="00F921A9" w:rsidDel="003F5F10" w:rsidRDefault="00F921A9" w:rsidP="00A64DBC">
      <w:pPr>
        <w:rPr>
          <w:del w:id="197" w:author="David Ahlström" w:date="2015-08-20T18:04:00Z"/>
        </w:rPr>
      </w:pPr>
      <w:del w:id="198" w:author="David Ahlström" w:date="2015-08-20T18:04:00Z">
        <w:r w:rsidDel="003F5F10">
          <w:delText>Participants: we recruited N=10.</w:delText>
        </w:r>
      </w:del>
    </w:p>
    <w:p w14:paraId="0D113BE4" w14:textId="21DBD31C" w:rsidR="00F921A9" w:rsidDel="003F5F10" w:rsidRDefault="00F921A9" w:rsidP="00A64DBC">
      <w:pPr>
        <w:rPr>
          <w:del w:id="199" w:author="David Ahlström" w:date="2015-08-20T18:04:00Z"/>
        </w:rPr>
      </w:pPr>
      <w:del w:id="200" w:author="David Ahlström" w:date="2015-08-20T18:04:00Z">
        <w:r w:rsidDel="003F5F10">
          <w:delText xml:space="preserve">Results: we find that </w:delText>
        </w:r>
        <w:r w:rsidRPr="00A53427" w:rsidDel="003F5F10">
          <w:delText>for material A and B, we can identify 3 and 2 levels respectively</w:delText>
        </w:r>
        <w:r w:rsidDel="003F5F10">
          <w:rPr>
            <w:rStyle w:val="apple-converted-space"/>
            <w:rFonts w:ascii="Calibri" w:hAnsi="Calibri"/>
            <w:color w:val="1F497D"/>
            <w:sz w:val="22"/>
            <w:szCs w:val="22"/>
            <w:shd w:val="clear" w:color="auto" w:fill="FFFFFF"/>
          </w:rPr>
          <w:delText>.</w:delText>
        </w:r>
      </w:del>
    </w:p>
    <w:p w14:paraId="6933455C" w14:textId="093E90EC" w:rsidR="00F921A9" w:rsidDel="003F5F10" w:rsidRDefault="00F921A9" w:rsidP="00A64DBC">
      <w:pPr>
        <w:rPr>
          <w:del w:id="201" w:author="David Ahlström" w:date="2015-08-20T18:04:00Z"/>
        </w:rPr>
      </w:pPr>
    </w:p>
    <w:p w14:paraId="7EE5746E" w14:textId="404A669B" w:rsidR="00F921A9" w:rsidDel="003F5F10" w:rsidRDefault="00F921A9" w:rsidP="00F921A9">
      <w:pPr>
        <w:pStyle w:val="Heading2"/>
        <w:rPr>
          <w:del w:id="202" w:author="David Ahlström" w:date="2015-08-20T18:04:00Z"/>
        </w:rPr>
      </w:pPr>
      <w:del w:id="203" w:author="David Ahlström" w:date="2015-08-20T18:04:00Z">
        <w:r w:rsidDel="003F5F10">
          <w:delText>Study 1B: Inter-blimp density levels</w:delText>
        </w:r>
      </w:del>
    </w:p>
    <w:p w14:paraId="0E36BE39" w14:textId="53178666" w:rsidR="00F921A9" w:rsidDel="003F5F10" w:rsidRDefault="00F921A9" w:rsidP="00A64DBC">
      <w:pPr>
        <w:rPr>
          <w:del w:id="204" w:author="David Ahlström" w:date="2015-08-20T18:04:00Z"/>
        </w:rPr>
      </w:pPr>
      <w:del w:id="205" w:author="David Ahlström" w:date="2015-08-20T18:04:00Z">
        <w:r w:rsidDel="003F5F10">
          <w:delText>We next evaluate 4 density levels for recognizing inter-blimp density. We pick X height as it is highly recognizable with both materials and then follow the same procedure.</w:delText>
        </w:r>
      </w:del>
    </w:p>
    <w:p w14:paraId="652C38B8" w14:textId="488BE041" w:rsidR="00F921A9" w:rsidDel="003F5F10" w:rsidRDefault="00F921A9" w:rsidP="00A64DBC">
      <w:pPr>
        <w:rPr>
          <w:del w:id="206" w:author="David Ahlström" w:date="2015-08-20T18:04:00Z"/>
        </w:rPr>
      </w:pPr>
      <w:del w:id="207" w:author="David Ahlström" w:date="2015-08-20T18:04:00Z">
        <w:r w:rsidDel="003F5F10">
          <w:delText>Task: flick over blimps under the conditions. Record classification accuracy.</w:delText>
        </w:r>
      </w:del>
    </w:p>
    <w:p w14:paraId="6C88DB89" w14:textId="28CA397A" w:rsidR="00F921A9" w:rsidDel="003F5F10" w:rsidRDefault="00F921A9" w:rsidP="00A64DBC">
      <w:pPr>
        <w:rPr>
          <w:del w:id="208" w:author="David Ahlström" w:date="2015-08-20T18:04:00Z"/>
        </w:rPr>
      </w:pPr>
      <w:del w:id="209" w:author="David Ahlström" w:date="2015-08-20T18:04:00Z">
        <w:r w:rsidDel="003F5F10">
          <w:delText>Study factors: densities (4, x, x, x, x) × materials (2) giving a 4×2 factorial design.</w:delText>
        </w:r>
      </w:del>
    </w:p>
    <w:p w14:paraId="595AF7CD" w14:textId="6A0E6252" w:rsidR="00F921A9" w:rsidDel="003F5F10" w:rsidRDefault="00F921A9" w:rsidP="00A64DBC">
      <w:pPr>
        <w:rPr>
          <w:del w:id="210" w:author="David Ahlström" w:date="2015-08-20T18:04:00Z"/>
        </w:rPr>
      </w:pPr>
      <w:del w:id="211" w:author="David Ahlström" w:date="2015-08-20T18:04:00Z">
        <w:r w:rsidDel="003F5F10">
          <w:delText>Procedure: We printed 8 stripes (Figure x) following the study factors. Participants are first required to swipe on each of them and asked to tell whether they can feel the difference. Then they wear our prototype device, as in study 1a and swipe on each stripe for 65 times. We index the data for each stripe.</w:delText>
        </w:r>
      </w:del>
    </w:p>
    <w:p w14:paraId="487E19D2" w14:textId="32EC3AD4" w:rsidR="00F921A9" w:rsidDel="003F5F10" w:rsidRDefault="00F921A9" w:rsidP="00F921A9">
      <w:pPr>
        <w:pStyle w:val="Heading2"/>
        <w:rPr>
          <w:del w:id="212" w:author="David Ahlström" w:date="2015-08-20T18:04:00Z"/>
        </w:rPr>
      </w:pPr>
      <w:del w:id="213" w:author="David Ahlström" w:date="2015-08-20T18:04:00Z">
        <w:r w:rsidRPr="00D57A95" w:rsidDel="003F5F10">
          <w:rPr>
            <w:b w:val="0"/>
            <w:noProof/>
          </w:rPr>
          <mc:AlternateContent>
            <mc:Choice Requires="wps">
              <w:drawing>
                <wp:anchor distT="0" distB="0" distL="114300" distR="114300" simplePos="0" relativeHeight="251661824" behindDoc="0" locked="0" layoutInCell="1" allowOverlap="1" wp14:anchorId="778871AE" wp14:editId="0D1C1B9B">
                  <wp:simplePos x="0" y="0"/>
                  <wp:positionH relativeFrom="column">
                    <wp:posOffset>1006475</wp:posOffset>
                  </wp:positionH>
                  <wp:positionV relativeFrom="paragraph">
                    <wp:posOffset>28575</wp:posOffset>
                  </wp:positionV>
                  <wp:extent cx="635" cy="635"/>
                  <wp:effectExtent l="0" t="0" r="0" b="0"/>
                  <wp:wrapNone/>
                  <wp:docPr id="4" name="Freeform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noTextEdit="1"/>
                        </wps:cNvSpPr>
                        <wps:spPr bwMode="auto">
                          <a:xfrm>
                            <a:off x="0" y="0"/>
                            <a:ext cx="635" cy="635"/>
                          </a:xfrm>
                          <a:custGeom>
                            <a:avLst/>
                            <a:gdLst>
                              <a:gd name="T0" fmla="+- 0 4701 4701"/>
                              <a:gd name="T1" fmla="*/ T0 w 1"/>
                              <a:gd name="T2" fmla="+- 0 20130 20130"/>
                              <a:gd name="T3" fmla="*/ 20130 h 1"/>
                              <a:gd name="T4" fmla="+- 0 4701 4701"/>
                              <a:gd name="T5" fmla="*/ T4 w 1"/>
                              <a:gd name="T6" fmla="+- 0 20130 20130"/>
                              <a:gd name="T7" fmla="*/ 20130 h 1"/>
                            </a:gdLst>
                            <a:ahLst/>
                            <a:cxnLst>
                              <a:cxn ang="0">
                                <a:pos x="T1" y="T3"/>
                              </a:cxn>
                              <a:cxn ang="0">
                                <a:pos x="T5" y="T7"/>
                              </a:cxn>
                            </a:cxnLst>
                            <a:rect l="0" t="0" r="r" b="b"/>
                            <a:pathLst>
                              <a:path w="1" h="1" extrusionOk="0">
                                <a:moveTo>
                                  <a:pt x="0" y="0"/>
                                </a:moveTo>
                                <a:lnTo>
                                  <a:pt x="0" y="0"/>
                                </a:lnTo>
                              </a:path>
                            </a:pathLst>
                          </a:custGeom>
                          <a:noFill/>
                          <a:ln w="12700" cap="rnd">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79.25pt,2.25pt,79.25pt,2.25pt" coordsize="1,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" filled="f" strokeweight="1pt">
                  <v:stroke endcap="round"/>
                  <v:path o:extrusionok="f" o:connecttype="custom" o:connectlocs="0,12782550;0,12782550" o:connectangles="0,0"/>
                  <o:lock v:ext="edit" rotation="t" aspectratio="t" verticies="t" text="t" shapetype="t"/>
                </v:polyline>
              </w:pict>
            </mc:Fallback>
          </mc:AlternateContent>
        </w:r>
        <w:r w:rsidDel="003F5F10">
          <w:delText>Study 1C: Uniformity levels</w:delText>
        </w:r>
      </w:del>
    </w:p>
    <w:p w14:paraId="28B15FA3" w14:textId="2B99B5F4" w:rsidR="00F921A9" w:rsidDel="003F5F10" w:rsidRDefault="00F921A9" w:rsidP="00F921A9">
      <w:pPr>
        <w:rPr>
          <w:del w:id="214" w:author="David Ahlström" w:date="2015-08-20T18:04:00Z"/>
        </w:rPr>
      </w:pPr>
      <w:del w:id="215" w:author="David Ahlström" w:date="2015-08-20T18:04:00Z">
        <w:r w:rsidDel="003F5F10">
          <w:delText>We pick X height and X density and then evaluate 4 levels of uniformities on both material.</w:delText>
        </w:r>
      </w:del>
    </w:p>
    <w:p w14:paraId="37AEBB98" w14:textId="0E2B3864" w:rsidR="00F921A9" w:rsidDel="003F5F10" w:rsidRDefault="00F921A9" w:rsidP="00F921A9">
      <w:pPr>
        <w:rPr>
          <w:del w:id="216" w:author="David Ahlström" w:date="2015-08-20T18:04:00Z"/>
        </w:rPr>
      </w:pPr>
      <w:del w:id="217" w:author="David Ahlström" w:date="2015-08-20T18:04:00Z">
        <w:r w:rsidDel="003F5F10">
          <w:delText>Task: flick over blimps under the conditions. Record classification accuracy.</w:delText>
        </w:r>
      </w:del>
    </w:p>
    <w:p w14:paraId="455F85B8" w14:textId="2B1F15AB" w:rsidR="00F921A9" w:rsidDel="003F5F10" w:rsidRDefault="00F921A9" w:rsidP="00F921A9">
      <w:pPr>
        <w:rPr>
          <w:del w:id="218" w:author="David Ahlström" w:date="2015-08-20T18:04:00Z"/>
        </w:rPr>
      </w:pPr>
      <w:del w:id="219" w:author="David Ahlström" w:date="2015-08-20T18:04:00Z">
        <w:r w:rsidDel="003F5F10">
          <w:delText>Participants: we recruited N=10. (same group of people?)</w:delText>
        </w:r>
      </w:del>
    </w:p>
    <w:p w14:paraId="7C99B2F7" w14:textId="628F0395" w:rsidR="00F921A9" w:rsidDel="003F5F10" w:rsidRDefault="00F921A9" w:rsidP="00F921A9">
      <w:pPr>
        <w:rPr>
          <w:del w:id="220" w:author="David Ahlström" w:date="2015-08-20T18:04:00Z"/>
        </w:rPr>
      </w:pPr>
      <w:del w:id="221" w:author="David Ahlström" w:date="2015-08-20T18:04:00Z">
        <w:r w:rsidDel="003F5F10">
          <w:delText xml:space="preserve">Study factors: uniformities (4, x, x, x, x) × materials (2) giving a 4×2 factorial design. </w:delText>
        </w:r>
      </w:del>
    </w:p>
    <w:p w14:paraId="38482372" w14:textId="4BC93324" w:rsidR="00A64DBC" w:rsidDel="003F5F10" w:rsidRDefault="00F921A9" w:rsidP="00F921A9">
      <w:pPr>
        <w:rPr>
          <w:del w:id="222" w:author="David Ahlström" w:date="2015-08-20T18:04:00Z"/>
        </w:rPr>
      </w:pPr>
      <w:del w:id="223" w:author="David Ahlström" w:date="2015-08-20T18:04:00Z">
        <w:r w:rsidDel="003F5F10">
          <w:delText>Procedure: We printed 8 stripes (Figure x) following the study factors. Participants are first required to swipe on each of them and asked to tell whether they can feel the difference. Then they wear our prototype device, as in study 1a and swipe on each stripe for 65 times. We index the data for each stripe.</w:delText>
        </w:r>
      </w:del>
    </w:p>
    <w:p w14:paraId="24F79EE3" w14:textId="00BBD069" w:rsidR="00F921A9" w:rsidDel="003F5F10" w:rsidRDefault="00F921A9" w:rsidP="00F921A9">
      <w:pPr>
        <w:pStyle w:val="Heading2"/>
        <w:rPr>
          <w:del w:id="224" w:author="David Ahlström" w:date="2015-08-20T18:04:00Z"/>
        </w:rPr>
      </w:pPr>
      <w:del w:id="225" w:author="David Ahlström" w:date="2015-08-20T18:04:00Z">
        <w:r w:rsidDel="003F5F10">
          <w:delText>Study 2: Parameter Manipulation</w:delText>
        </w:r>
      </w:del>
    </w:p>
    <w:p w14:paraId="4284A68E" w14:textId="2146A3BD" w:rsidR="00A64DBC" w:rsidDel="003F5F10" w:rsidRDefault="00F921A9" w:rsidP="00F921A9">
      <w:pPr>
        <w:rPr>
          <w:del w:id="226" w:author="David Ahlström" w:date="2015-08-20T18:04:00Z"/>
        </w:rPr>
      </w:pPr>
      <w:del w:id="227" w:author="David Ahlström" w:date="2015-08-20T18:04:00Z">
        <w:r w:rsidDel="003F5F10">
          <w:delText>The prior study allows us to define certain parameters for our blimps for good enough accuracy. We now turn our attention to tasks in which a finger could introduce some effects in an application. We choose parameter manipulation as a canonical task, as it matches the affordance of the gesture and also is universally used for flicking, panning, zooming, menu navigation, selection of values from a multi-item control. Given that such tasks are designed for action in which the user is grasping an object, we investigate the effect of grasp style (tripod, i.e. pen or palm, i.e. smartphone) on performance accuracy. We also investigate the accuracy levels for this task.</w:delText>
        </w:r>
      </w:del>
    </w:p>
    <w:p w14:paraId="75F65CC4" w14:textId="2EBF2D9A" w:rsidR="00A64DBC" w:rsidDel="003F5F10" w:rsidRDefault="00F921A9" w:rsidP="00A64DBC">
      <w:pPr>
        <w:rPr>
          <w:del w:id="228" w:author="David Ahlström" w:date="2015-08-20T18:04:00Z"/>
        </w:rPr>
      </w:pPr>
      <w:del w:id="229" w:author="David Ahlström" w:date="2015-08-20T18:04:00Z">
        <w:r w:rsidDel="003F5F10">
          <w:delText>Task: the task consisted of moving a virtual cursor onto a given target. We record time to complete, number of overshoot/undershoots. Selection is achieved after the cursor dwells on the target for 200 ms, just enough time to disambiguate from incidental activations during cursor movement.</w:delText>
        </w:r>
      </w:del>
    </w:p>
    <w:p w14:paraId="20358F2E" w14:textId="77452A9C" w:rsidR="00F921A9" w:rsidDel="003F5F10" w:rsidRDefault="00F921A9" w:rsidP="00F921A9">
      <w:pPr>
        <w:pStyle w:val="Heading1"/>
        <w:rPr>
          <w:del w:id="230" w:author="David Ahlström" w:date="2015-08-20T18:04:00Z"/>
        </w:rPr>
      </w:pPr>
      <w:del w:id="231" w:author="David Ahlström" w:date="2015-08-20T18:04:00Z">
        <w:r w:rsidDel="003F5F10">
          <w:delText>VIBE-DGET DESIGN GUIDELINES</w:delText>
        </w:r>
      </w:del>
    </w:p>
    <w:p w14:paraId="20094F57" w14:textId="7E7E74AB" w:rsidR="00F921A9" w:rsidDel="003F5F10" w:rsidRDefault="00F921A9" w:rsidP="00F921A9">
      <w:pPr>
        <w:rPr>
          <w:del w:id="232" w:author="David Ahlström" w:date="2015-08-20T18:04:00Z"/>
        </w:rPr>
      </w:pPr>
      <w:del w:id="233" w:author="David Ahlström" w:date="2015-08-20T18:04:00Z">
        <w:r w:rsidDel="003F5F10">
          <w:delText>Based on our results, we propose the following guidelines to apply in the design of VIBE-DGETS. [</w:delText>
        </w:r>
        <w:r w:rsidRPr="000934FF" w:rsidDel="003F5F10">
          <w:rPr>
            <w:highlight w:val="yellow"/>
          </w:rPr>
          <w:delText>Teng</w:delText>
        </w:r>
        <w:r w:rsidDel="003F5F10">
          <w:delText>: we need to think carefully about how to fill this table and I would like you to start filling it, even before running the studies, so that you know what your studies should provide you as output. You need to think clearly about what will be the most crucial guidelines and include those first, then include the less important ones, then check if the studies will give these or not.]</w:delText>
        </w:r>
      </w:del>
    </w:p>
    <w:p w14:paraId="6E5F00FF" w14:textId="544EB689" w:rsidR="00F921A9" w:rsidDel="003F5F10" w:rsidRDefault="00F921A9" w:rsidP="00F921A9">
      <w:pPr>
        <w:pStyle w:val="Heading1"/>
        <w:rPr>
          <w:del w:id="234" w:author="David Ahlström" w:date="2015-08-20T18:04:00Z"/>
        </w:rPr>
      </w:pPr>
      <w:del w:id="235" w:author="David Ahlström" w:date="2015-08-20T18:04:00Z">
        <w:r w:rsidDel="003F5F10">
          <w:delText xml:space="preserve">VIBE-dgets </w:delText>
        </w:r>
      </w:del>
    </w:p>
    <w:p w14:paraId="6059B6FC" w14:textId="04F1BD09" w:rsidR="00F921A9" w:rsidDel="003F5F10" w:rsidRDefault="00F921A9" w:rsidP="00F921A9">
      <w:pPr>
        <w:rPr>
          <w:del w:id="236" w:author="David Ahlström" w:date="2015-08-20T18:04:00Z"/>
        </w:rPr>
      </w:pPr>
      <w:del w:id="237" w:author="David Ahlström" w:date="2015-08-20T18:04:00Z">
        <w:r w:rsidDel="003F5F10">
          <w:delText>Based on the above two studies and our derived guidelines, we design a suite of  VIBE-dgets each with their unique affordances.</w:delText>
        </w:r>
      </w:del>
    </w:p>
    <w:p w14:paraId="7828AC7E" w14:textId="48EDADCD" w:rsidR="00F921A9" w:rsidDel="003F5F10" w:rsidRDefault="00F921A9" w:rsidP="00F921A9">
      <w:pPr>
        <w:pStyle w:val="Heading2"/>
        <w:rPr>
          <w:del w:id="238" w:author="David Ahlström" w:date="2015-08-20T18:04:00Z"/>
        </w:rPr>
      </w:pPr>
      <w:del w:id="239" w:author="David Ahlström" w:date="2015-08-20T18:04:00Z">
        <w:r w:rsidDel="003F5F10">
          <w:delText>Design Example: Textures</w:delText>
        </w:r>
      </w:del>
    </w:p>
    <w:p w14:paraId="6CCDD828" w14:textId="61317FC4" w:rsidR="00F921A9" w:rsidDel="003F5F10" w:rsidRDefault="00F921A9" w:rsidP="00F921A9">
      <w:pPr>
        <w:rPr>
          <w:del w:id="240" w:author="David Ahlström" w:date="2015-08-20T18:04:00Z"/>
        </w:rPr>
      </w:pPr>
      <w:del w:id="241" w:author="David Ahlström" w:date="2015-08-20T18:04:00Z">
        <w:r w:rsidDel="003F5F10">
          <w:delText>M</w:delText>
        </w:r>
      </w:del>
    </w:p>
    <w:p w14:paraId="2623EACD" w14:textId="0F4C5B85" w:rsidR="00F921A9" w:rsidDel="003F5F10" w:rsidRDefault="00F921A9" w:rsidP="00F921A9">
      <w:pPr>
        <w:pStyle w:val="Heading2"/>
        <w:rPr>
          <w:del w:id="242" w:author="David Ahlström" w:date="2015-08-20T18:04:00Z"/>
        </w:rPr>
      </w:pPr>
      <w:del w:id="243" w:author="David Ahlström" w:date="2015-08-20T18:04:00Z">
        <w:r w:rsidDel="003F5F10">
          <w:delText>Design Example: Form Factors</w:delText>
        </w:r>
      </w:del>
    </w:p>
    <w:p w14:paraId="4AF38327" w14:textId="7F5FC6BE" w:rsidR="00F921A9" w:rsidDel="003F5F10" w:rsidRDefault="00F921A9" w:rsidP="00F921A9">
      <w:pPr>
        <w:rPr>
          <w:del w:id="244" w:author="David Ahlström" w:date="2015-08-20T18:04:00Z"/>
        </w:rPr>
      </w:pPr>
      <w:del w:id="245" w:author="David Ahlström" w:date="2015-08-20T18:04:00Z">
        <w:r w:rsidDel="003F5F10">
          <w:delText>M</w:delText>
        </w:r>
      </w:del>
    </w:p>
    <w:p w14:paraId="7AFB5059" w14:textId="229CB54B" w:rsidR="00F921A9" w:rsidDel="003F5F10" w:rsidRDefault="00F921A9" w:rsidP="00F921A9">
      <w:pPr>
        <w:rPr>
          <w:del w:id="246" w:author="David Ahlström" w:date="2015-08-20T18:04:00Z"/>
          <w:rFonts w:eastAsia="宋体"/>
          <w:lang w:eastAsia="zh-CN"/>
        </w:rPr>
      </w:pPr>
    </w:p>
    <w:p w14:paraId="164656BA" w14:textId="28D23A70" w:rsidR="00F921A9" w:rsidRPr="000B0F38" w:rsidDel="003F5F10" w:rsidRDefault="00F921A9" w:rsidP="00F921A9">
      <w:pPr>
        <w:jc w:val="center"/>
        <w:rPr>
          <w:del w:id="247" w:author="David Ahlström" w:date="2015-08-20T18:04:00Z"/>
          <w:b/>
          <w:spacing w:val="-2"/>
        </w:rPr>
      </w:pPr>
      <w:del w:id="248" w:author="David Ahlström" w:date="2015-08-20T18:04:00Z">
        <w:r w:rsidDel="003F5F10">
          <w:rPr>
            <w:b/>
            <w:spacing w:val="-2"/>
          </w:rPr>
          <w:delText>Figure x. Form factors and their working mechanisms</w:delText>
        </w:r>
      </w:del>
    </w:p>
    <w:p w14:paraId="2379E2BB" w14:textId="70E3D263" w:rsidR="00F921A9" w:rsidDel="003F5F10" w:rsidRDefault="00F921A9" w:rsidP="00F921A9">
      <w:pPr>
        <w:rPr>
          <w:del w:id="249" w:author="David Ahlström" w:date="2015-08-20T18:04:00Z"/>
          <w:rFonts w:eastAsia="宋体"/>
          <w:lang w:eastAsia="zh-CN"/>
        </w:rPr>
      </w:pPr>
    </w:p>
    <w:p w14:paraId="15FBEC83" w14:textId="2F5EFF03" w:rsidR="00F921A9" w:rsidRPr="004B6245" w:rsidDel="003F5F10" w:rsidRDefault="00F921A9" w:rsidP="00F921A9">
      <w:pPr>
        <w:jc w:val="center"/>
        <w:rPr>
          <w:del w:id="250" w:author="David Ahlström" w:date="2015-08-20T18:04:00Z"/>
          <w:b/>
          <w:spacing w:val="-2"/>
        </w:rPr>
      </w:pPr>
      <w:del w:id="251" w:author="David Ahlström" w:date="2015-08-20T18:04:00Z">
        <w:r w:rsidDel="003F5F10">
          <w:rPr>
            <w:b/>
            <w:spacing w:val="-2"/>
          </w:rPr>
          <w:delText>Figure x. Printed samples</w:delText>
        </w:r>
      </w:del>
    </w:p>
    <w:p w14:paraId="6DC81570" w14:textId="6A69E417" w:rsidR="00F921A9" w:rsidDel="003F5F10" w:rsidRDefault="00F921A9" w:rsidP="00F921A9">
      <w:pPr>
        <w:pStyle w:val="Heading1"/>
        <w:rPr>
          <w:del w:id="252" w:author="David Ahlström" w:date="2015-08-20T18:04:00Z"/>
        </w:rPr>
      </w:pPr>
      <w:moveFromRangeStart w:id="253" w:author="David Ahlström" w:date="2015-08-20T18:02:00Z" w:name="move301713052"/>
      <w:moveFrom w:id="254" w:author="David Ahlström" w:date="2015-08-20T18:02:00Z">
        <w:del w:id="255" w:author="David Ahlström" w:date="2015-08-20T18:04:00Z">
          <w:r w:rsidDel="003F5F10">
            <w:delText xml:space="preserve">DEMO APPLICATIONS and usage scenarios </w:delText>
          </w:r>
        </w:del>
      </w:moveFrom>
    </w:p>
    <w:p w14:paraId="2FEB53DD" w14:textId="32414A04" w:rsidR="00F921A9" w:rsidRPr="00AD4095" w:rsidDel="003F5F10" w:rsidRDefault="00F921A9" w:rsidP="00F921A9">
      <w:pPr>
        <w:rPr>
          <w:del w:id="256" w:author="David Ahlström" w:date="2015-08-20T18:04:00Z"/>
        </w:rPr>
      </w:pPr>
      <w:moveFrom w:id="257" w:author="David Ahlström" w:date="2015-08-20T18:02:00Z">
        <w:del w:id="258" w:author="David Ahlström" w:date="2015-08-20T18:04:00Z">
          <w:r w:rsidDel="003F5F10">
            <w:delText>We demonstrate novel applications and scenarios with VIBE-dgets.</w:delText>
          </w:r>
        </w:del>
      </w:moveFrom>
    </w:p>
    <w:p w14:paraId="71FD0798" w14:textId="0DC15B4A" w:rsidR="00F921A9" w:rsidDel="003F5F10" w:rsidRDefault="00F921A9" w:rsidP="00F921A9">
      <w:pPr>
        <w:pStyle w:val="Heading2"/>
        <w:rPr>
          <w:del w:id="259" w:author="David Ahlström" w:date="2015-08-20T18:04:00Z"/>
        </w:rPr>
      </w:pPr>
      <w:moveFrom w:id="260" w:author="David Ahlström" w:date="2015-08-20T18:02:00Z">
        <w:del w:id="261" w:author="David Ahlström" w:date="2015-08-20T18:04:00Z">
          <w:r w:rsidDel="003F5F10">
            <w:delText>Pen</w:delText>
          </w:r>
        </w:del>
      </w:moveFrom>
    </w:p>
    <w:p w14:paraId="131948E9" w14:textId="4DD7E592" w:rsidR="00F921A9" w:rsidDel="003F5F10" w:rsidRDefault="00F921A9" w:rsidP="00F921A9">
      <w:pPr>
        <w:rPr>
          <w:del w:id="262" w:author="David Ahlström" w:date="2015-08-20T18:04:00Z"/>
          <w:rFonts w:eastAsia="宋体"/>
          <w:lang w:eastAsia="zh-CN"/>
        </w:rPr>
      </w:pPr>
      <w:moveFrom w:id="263" w:author="David Ahlström" w:date="2015-08-20T18:02:00Z">
        <w:del w:id="264" w:author="David Ahlström" w:date="2015-08-20T18:04:00Z">
          <w:r w:rsidDel="003F5F10">
            <w:rPr>
              <w:rFonts w:eastAsia="宋体"/>
              <w:lang w:eastAsia="zh-CN"/>
            </w:rPr>
            <w:delText>In this application, a VIBE-dget with three different blimp patterns allow the manipulation of three parameters, ink thickness, ink color and line format.</w:delText>
          </w:r>
        </w:del>
      </w:moveFrom>
    </w:p>
    <w:p w14:paraId="4C0EBB55" w14:textId="6E8EFB03" w:rsidR="00F921A9" w:rsidDel="003F5F10" w:rsidRDefault="00F921A9" w:rsidP="00F921A9">
      <w:pPr>
        <w:rPr>
          <w:del w:id="265" w:author="David Ahlström" w:date="2015-08-20T18:04:00Z"/>
          <w:rFonts w:eastAsia="宋体"/>
          <w:lang w:eastAsia="zh-CN"/>
        </w:rPr>
      </w:pPr>
    </w:p>
    <w:p w14:paraId="6C35778E" w14:textId="7E408E48" w:rsidR="00F921A9" w:rsidDel="003F5F10" w:rsidRDefault="00F921A9" w:rsidP="00F921A9">
      <w:pPr>
        <w:pStyle w:val="Heading2"/>
        <w:rPr>
          <w:del w:id="266" w:author="David Ahlström" w:date="2015-08-20T18:04:00Z"/>
        </w:rPr>
      </w:pPr>
      <w:moveFrom w:id="267" w:author="David Ahlström" w:date="2015-08-20T18:02:00Z">
        <w:del w:id="268" w:author="David Ahlström" w:date="2015-08-20T18:04:00Z">
          <w:r w:rsidDel="003F5F10">
            <w:delText>Tools</w:delText>
          </w:r>
        </w:del>
      </w:moveFrom>
    </w:p>
    <w:p w14:paraId="5A386DF5" w14:textId="0D9F6B74" w:rsidR="00F921A9" w:rsidDel="003F5F10" w:rsidRDefault="00F921A9" w:rsidP="00F921A9">
      <w:pPr>
        <w:rPr>
          <w:del w:id="269" w:author="David Ahlström" w:date="2015-08-20T18:04:00Z"/>
          <w:rFonts w:eastAsia="宋体"/>
          <w:lang w:eastAsia="zh-CN"/>
        </w:rPr>
      </w:pPr>
      <w:moveFrom w:id="270" w:author="David Ahlström" w:date="2015-08-20T18:02:00Z">
        <w:del w:id="271" w:author="David Ahlström" w:date="2015-08-20T18:04:00Z">
          <w:r w:rsidDel="003F5F10">
            <w:rPr>
              <w:rFonts w:eastAsia="宋体"/>
              <w:lang w:eastAsia="zh-CN"/>
            </w:rPr>
            <w:delText>With</w:delText>
          </w:r>
        </w:del>
      </w:moveFrom>
    </w:p>
    <w:p w14:paraId="41DF3515" w14:textId="37E9E807" w:rsidR="00F921A9" w:rsidDel="003F5F10" w:rsidRDefault="00F921A9" w:rsidP="00F921A9">
      <w:pPr>
        <w:pStyle w:val="Heading2"/>
        <w:rPr>
          <w:del w:id="272" w:author="David Ahlström" w:date="2015-08-20T18:04:00Z"/>
        </w:rPr>
      </w:pPr>
      <w:moveFrom w:id="273" w:author="David Ahlström" w:date="2015-08-20T18:02:00Z">
        <w:del w:id="274" w:author="David Ahlström" w:date="2015-08-20T18:04:00Z">
          <w:r w:rsidDel="003F5F10">
            <w:delText>Driving</w:delText>
          </w:r>
        </w:del>
      </w:moveFrom>
    </w:p>
    <w:p w14:paraId="2B0441BE" w14:textId="237738CD" w:rsidR="00F921A9" w:rsidDel="003F5F10" w:rsidRDefault="00F921A9" w:rsidP="00F921A9">
      <w:pPr>
        <w:rPr>
          <w:del w:id="275" w:author="David Ahlström" w:date="2015-08-20T18:04:00Z"/>
          <w:rFonts w:eastAsia="宋体"/>
          <w:lang w:eastAsia="zh-CN"/>
        </w:rPr>
      </w:pPr>
      <w:moveFrom w:id="276" w:author="David Ahlström" w:date="2015-08-20T18:02:00Z">
        <w:del w:id="277" w:author="David Ahlström" w:date="2015-08-20T18:04:00Z">
          <w:r w:rsidDel="003F5F10">
            <w:rPr>
              <w:rFonts w:eastAsia="宋体"/>
              <w:lang w:eastAsia="zh-CN"/>
            </w:rPr>
            <w:delText>With</w:delText>
          </w:r>
        </w:del>
      </w:moveFrom>
    </w:p>
    <w:p w14:paraId="5D5AEB11" w14:textId="10FFD0A0" w:rsidR="00F921A9" w:rsidDel="003F5F10" w:rsidRDefault="00F921A9" w:rsidP="00F921A9">
      <w:pPr>
        <w:pStyle w:val="Heading2"/>
        <w:rPr>
          <w:del w:id="278" w:author="David Ahlström" w:date="2015-08-20T18:04:00Z"/>
        </w:rPr>
      </w:pPr>
      <w:moveFrom w:id="279" w:author="David Ahlström" w:date="2015-08-20T18:02:00Z">
        <w:del w:id="280" w:author="David Ahlström" w:date="2015-08-20T18:04:00Z">
          <w:r w:rsidDel="003F5F10">
            <w:delText>Desktop</w:delText>
          </w:r>
        </w:del>
      </w:moveFrom>
    </w:p>
    <w:p w14:paraId="03F8CB3D" w14:textId="4EDF8AFF" w:rsidR="00F921A9" w:rsidDel="003F5F10" w:rsidRDefault="00F921A9" w:rsidP="00F921A9">
      <w:pPr>
        <w:rPr>
          <w:del w:id="281" w:author="David Ahlström" w:date="2015-08-20T18:04:00Z"/>
          <w:rFonts w:eastAsia="宋体"/>
          <w:lang w:eastAsia="zh-CN"/>
        </w:rPr>
      </w:pPr>
      <w:moveFrom w:id="282" w:author="David Ahlström" w:date="2015-08-20T18:02:00Z">
        <w:del w:id="283" w:author="David Ahlström" w:date="2015-08-20T18:04:00Z">
          <w:r w:rsidDel="003F5F10">
            <w:rPr>
              <w:rFonts w:eastAsia="宋体"/>
              <w:lang w:eastAsia="zh-CN"/>
            </w:rPr>
            <w:delText>In this application, the user can flick their finger over the keyboard to issue a given command. A traditional keyboard has 3 different blimp patterns, such as left-to-right, right-to-left, and diagonal movement for effective cursor manipulation, for example, to delete a word, a sentence or an entire paragraph (right-to-left with different lengths), to scroll up/down (up-to-down on keyboard) and to pan a map (diagonal).</w:delText>
          </w:r>
        </w:del>
      </w:moveFrom>
    </w:p>
    <w:p w14:paraId="56548444" w14:textId="2E8A1DC2" w:rsidR="00F921A9" w:rsidDel="003F5F10" w:rsidRDefault="00F921A9" w:rsidP="00F921A9">
      <w:pPr>
        <w:rPr>
          <w:del w:id="284" w:author="David Ahlström" w:date="2015-08-20T18:04:00Z"/>
        </w:rPr>
      </w:pPr>
      <w:moveFrom w:id="285" w:author="David Ahlström" w:date="2015-08-20T18:02:00Z">
        <w:del w:id="286" w:author="David Ahlström" w:date="2015-08-20T18:04:00Z">
          <w:r w:rsidDel="003F5F10">
            <w:rPr>
              <w:rFonts w:eastAsia="宋体"/>
              <w:lang w:eastAsia="zh-CN"/>
            </w:rPr>
            <w:delText>Perhaps, small VIBGETs can be attached to the keyboard? The small bumps on the “F” and “J” keys could be used for scrolling by rapidly swiping back and forth.</w:delText>
          </w:r>
        </w:del>
      </w:moveFrom>
    </w:p>
    <w:p w14:paraId="4EC5C665" w14:textId="03A46609" w:rsidR="00F921A9" w:rsidDel="003F5F10" w:rsidRDefault="00F921A9" w:rsidP="00F921A9">
      <w:pPr>
        <w:pStyle w:val="Heading2"/>
        <w:rPr>
          <w:del w:id="287" w:author="David Ahlström" w:date="2015-08-20T18:04:00Z"/>
        </w:rPr>
      </w:pPr>
      <w:moveFrom w:id="288" w:author="David Ahlström" w:date="2015-08-20T18:02:00Z">
        <w:del w:id="289" w:author="David Ahlström" w:date="2015-08-20T18:04:00Z">
          <w:r w:rsidDel="003F5F10">
            <w:delText>Mobile Phone</w:delText>
          </w:r>
        </w:del>
      </w:moveFrom>
    </w:p>
    <w:p w14:paraId="1458F27A" w14:textId="54EB107B" w:rsidR="00F921A9" w:rsidDel="003F5F10" w:rsidRDefault="00F921A9" w:rsidP="00F921A9">
      <w:pPr>
        <w:rPr>
          <w:del w:id="290" w:author="David Ahlström" w:date="2015-08-20T18:04:00Z"/>
          <w:rFonts w:eastAsia="宋体"/>
          <w:lang w:eastAsia="zh-CN"/>
        </w:rPr>
      </w:pPr>
      <w:moveFrom w:id="291" w:author="David Ahlström" w:date="2015-08-20T18:02:00Z">
        <w:del w:id="292" w:author="David Ahlström" w:date="2015-08-20T18:04:00Z">
          <w:r w:rsidDel="003F5F10">
            <w:rPr>
              <w:rFonts w:eastAsia="宋体"/>
              <w:lang w:eastAsia="zh-CN"/>
            </w:rPr>
            <w:delText>With</w:delText>
          </w:r>
        </w:del>
      </w:moveFrom>
    </w:p>
    <w:p w14:paraId="335AE75F" w14:textId="58E414C6" w:rsidR="00F921A9" w:rsidDel="003F5F10" w:rsidRDefault="00F921A9" w:rsidP="00F921A9">
      <w:pPr>
        <w:pStyle w:val="Heading2"/>
        <w:rPr>
          <w:del w:id="293" w:author="David Ahlström" w:date="2015-08-20T18:04:00Z"/>
        </w:rPr>
      </w:pPr>
      <w:moveFrom w:id="294" w:author="David Ahlström" w:date="2015-08-20T18:02:00Z">
        <w:del w:id="295" w:author="David Ahlström" w:date="2015-08-20T18:04:00Z">
          <w:r w:rsidDel="003F5F10">
            <w:delText>Tactile Pad for Blind</w:delText>
          </w:r>
        </w:del>
      </w:moveFrom>
    </w:p>
    <w:p w14:paraId="416AF211" w14:textId="40FDE4D1" w:rsidR="00F921A9" w:rsidDel="003F5F10" w:rsidRDefault="00F921A9" w:rsidP="00F921A9">
      <w:pPr>
        <w:rPr>
          <w:del w:id="296" w:author="David Ahlström" w:date="2015-08-20T18:04:00Z"/>
          <w:rFonts w:eastAsia="宋体"/>
          <w:lang w:eastAsia="zh-CN"/>
        </w:rPr>
      </w:pPr>
      <w:moveFrom w:id="297" w:author="David Ahlström" w:date="2015-08-20T18:02:00Z">
        <w:del w:id="298" w:author="David Ahlström" w:date="2015-08-20T18:04:00Z">
          <w:r w:rsidDel="003F5F10">
            <w:rPr>
              <w:rFonts w:eastAsia="宋体"/>
              <w:lang w:eastAsia="zh-CN"/>
            </w:rPr>
            <w:delText>With</w:delText>
          </w:r>
        </w:del>
      </w:moveFrom>
    </w:p>
    <w:p w14:paraId="3ED545C0" w14:textId="1F54BC15" w:rsidR="00F921A9" w:rsidRPr="00D041A9" w:rsidDel="003F5F10" w:rsidRDefault="00F921A9" w:rsidP="00F921A9">
      <w:pPr>
        <w:rPr>
          <w:del w:id="299" w:author="David Ahlström" w:date="2015-08-20T18:04:00Z"/>
        </w:rPr>
      </w:pPr>
      <w:moveFrom w:id="300" w:author="David Ahlström" w:date="2015-08-20T18:02:00Z">
        <w:del w:id="301" w:author="David Ahlström" w:date="2015-08-20T18:04:00Z">
          <w:r w:rsidDel="003F5F10">
            <w:delText>Could a “swipe-pattern” of consecutive swipes work as a password or perhaps entry to a house or car without the need for a key?</w:delText>
          </w:r>
        </w:del>
      </w:moveFrom>
    </w:p>
    <w:moveFromRangeEnd w:id="253"/>
    <w:p w14:paraId="16E1ACD8" w14:textId="37A3FFBD" w:rsidR="00F921A9" w:rsidDel="003F5F10" w:rsidRDefault="00F921A9" w:rsidP="00F921A9">
      <w:pPr>
        <w:pStyle w:val="Heading1"/>
        <w:rPr>
          <w:del w:id="302" w:author="David Ahlström" w:date="2015-08-20T18:04:00Z"/>
        </w:rPr>
      </w:pPr>
      <w:del w:id="303" w:author="David Ahlström" w:date="2015-08-20T18:04:00Z">
        <w:r w:rsidDel="003F5F10">
          <w:delText>USER FEEDBACK</w:delText>
        </w:r>
      </w:del>
    </w:p>
    <w:p w14:paraId="6AB0A8FE" w14:textId="1827C43F" w:rsidR="00F921A9" w:rsidRPr="00D041A9" w:rsidDel="003F5F10" w:rsidRDefault="00F921A9" w:rsidP="00F921A9">
      <w:pPr>
        <w:rPr>
          <w:del w:id="304" w:author="David Ahlström" w:date="2015-08-20T18:04:00Z"/>
          <w:rFonts w:eastAsia="宋体"/>
          <w:lang w:eastAsia="zh-CN"/>
        </w:rPr>
      </w:pPr>
      <w:del w:id="305" w:author="David Ahlström" w:date="2015-08-20T18:04:00Z">
        <w:r w:rsidDel="003F5F10">
          <w:rPr>
            <w:rFonts w:eastAsia="宋体"/>
            <w:lang w:eastAsia="zh-CN"/>
          </w:rPr>
          <w:delText>W</w:delText>
        </w:r>
      </w:del>
    </w:p>
    <w:p w14:paraId="164FFFE7" w14:textId="48A05ECE" w:rsidR="00F921A9" w:rsidDel="003F5F10" w:rsidRDefault="00F921A9" w:rsidP="00F921A9">
      <w:pPr>
        <w:pStyle w:val="Heading2"/>
        <w:rPr>
          <w:del w:id="306" w:author="David Ahlström" w:date="2015-08-20T18:04:00Z"/>
        </w:rPr>
      </w:pPr>
      <w:del w:id="307" w:author="David Ahlström" w:date="2015-08-20T18:04:00Z">
        <w:r w:rsidDel="003F5F10">
          <w:delText>Let Users Design Their Own Widgets</w:delText>
        </w:r>
      </w:del>
    </w:p>
    <w:p w14:paraId="1618FC6A" w14:textId="4B61EE56" w:rsidR="00F921A9" w:rsidDel="003F5F10" w:rsidRDefault="00F921A9" w:rsidP="00F921A9">
      <w:pPr>
        <w:rPr>
          <w:del w:id="308" w:author="David Ahlström" w:date="2015-08-20T18:04:00Z"/>
          <w:rFonts w:eastAsia="宋体"/>
          <w:lang w:eastAsia="zh-CN"/>
        </w:rPr>
      </w:pPr>
      <w:del w:id="309" w:author="David Ahlström" w:date="2015-08-20T18:04:00Z">
        <w:r w:rsidDel="003F5F10">
          <w:rPr>
            <w:rFonts w:eastAsia="宋体"/>
            <w:lang w:eastAsia="zh-CN"/>
          </w:rPr>
          <w:delText>With</w:delText>
        </w:r>
      </w:del>
    </w:p>
    <w:p w14:paraId="57982A86" w14:textId="0701297F" w:rsidR="00F921A9" w:rsidDel="003F5F10" w:rsidRDefault="00F921A9" w:rsidP="00F921A9">
      <w:pPr>
        <w:pStyle w:val="Heading2"/>
        <w:rPr>
          <w:del w:id="310" w:author="David Ahlström" w:date="2015-08-20T18:04:00Z"/>
        </w:rPr>
      </w:pPr>
      <w:del w:id="311" w:author="David Ahlström" w:date="2015-08-20T18:04:00Z">
        <w:r w:rsidDel="003F5F10">
          <w:delText>Subjective Feedbacks</w:delText>
        </w:r>
      </w:del>
    </w:p>
    <w:p w14:paraId="03A4437B" w14:textId="1AF2375C" w:rsidR="00F921A9" w:rsidDel="003F5F10" w:rsidRDefault="00F921A9" w:rsidP="00F921A9">
      <w:pPr>
        <w:rPr>
          <w:del w:id="312" w:author="David Ahlström" w:date="2015-08-20T18:04:00Z"/>
        </w:rPr>
      </w:pPr>
      <w:del w:id="313" w:author="David Ahlström" w:date="2015-08-20T18:04:00Z">
        <w:r w:rsidDel="003F5F10">
          <w:rPr>
            <w:rFonts w:eastAsia="宋体"/>
            <w:lang w:eastAsia="zh-CN"/>
          </w:rPr>
          <w:delText>With</w:delText>
        </w:r>
      </w:del>
    </w:p>
    <w:p w14:paraId="4FBD6F45" w14:textId="77777777" w:rsidR="00F921A9" w:rsidRDefault="00F921A9" w:rsidP="00F921A9">
      <w:pPr>
        <w:pStyle w:val="Heading1"/>
      </w:pPr>
      <w:r>
        <w:t>Discussion, Limitations and future work</w:t>
      </w:r>
    </w:p>
    <w:p w14:paraId="31627CA3" w14:textId="77777777" w:rsidR="00F921A9" w:rsidRDefault="00F921A9" w:rsidP="00F921A9">
      <w:r>
        <w:t>[</w:t>
      </w:r>
      <w:proofErr w:type="spellStart"/>
      <w:r w:rsidRPr="00C30666">
        <w:rPr>
          <w:highlight w:val="yellow"/>
        </w:rPr>
        <w:t>Teng</w:t>
      </w:r>
      <w:proofErr w:type="spellEnd"/>
      <w:r>
        <w:t>: we need to include sub-sections here for what we plan to discuss].</w:t>
      </w:r>
    </w:p>
    <w:p w14:paraId="2A545980" w14:textId="77777777" w:rsidR="00F921A9" w:rsidRDefault="00F921A9" w:rsidP="00F921A9">
      <w:r>
        <w:lastRenderedPageBreak/>
        <w:t xml:space="preserve">The discussion should include the factors we did not study, but are likely to influence either detection performance or the use of VIBGETs. The first category may include: </w:t>
      </w:r>
    </w:p>
    <w:p w14:paraId="00FA46A4" w14:textId="77777777" w:rsidR="00F921A9" w:rsidRDefault="00F921A9" w:rsidP="00F921A9">
      <w:pPr>
        <w:pStyle w:val="Bullet"/>
      </w:pPr>
      <w:r>
        <w:t xml:space="preserve">How much can detection accuracy be improved with better sensors? </w:t>
      </w:r>
    </w:p>
    <w:p w14:paraId="1C74AB77" w14:textId="77777777" w:rsidR="00F921A9" w:rsidRDefault="00F921A9" w:rsidP="00F921A9">
      <w:pPr>
        <w:pStyle w:val="Bullet"/>
      </w:pPr>
      <w:r>
        <w:t>Does the length of swipes (swiped distance before the bump and swiped distance after the bump) influence detection accuracy? How short can we go?</w:t>
      </w:r>
    </w:p>
    <w:p w14:paraId="42E2BC50" w14:textId="77777777" w:rsidR="00F921A9" w:rsidRDefault="00F921A9" w:rsidP="00F921A9">
      <w:pPr>
        <w:pStyle w:val="Bullet"/>
      </w:pPr>
      <w:r>
        <w:t>Detection accuracy when swiping on other surfaces (without bumps) than our 3D stripes</w:t>
      </w:r>
    </w:p>
    <w:p w14:paraId="0F5F245E" w14:textId="77777777" w:rsidR="00F921A9" w:rsidRDefault="00F921A9" w:rsidP="00F921A9">
      <w:pPr>
        <w:pStyle w:val="Bullet"/>
      </w:pPr>
      <w:r>
        <w:t>In vertical direction we only studied swipes “toward the body”, not away from the body (when swiping away from the body, the finger is more likely to “get stuck” and pause before going over the bump, i.e., similar to stick-slips on touchscreens)</w:t>
      </w:r>
    </w:p>
    <w:p w14:paraId="5002D71B" w14:textId="77777777" w:rsidR="00F921A9" w:rsidRDefault="00F921A9" w:rsidP="00F921A9">
      <w:pPr>
        <w:pStyle w:val="Bullet"/>
      </w:pPr>
      <w:r>
        <w:t>The time period between swipes. Can the system detect each swipe in a rapidly performed series of consecutive swipes? Using consecutive swipes could be “combined” into commands...</w:t>
      </w:r>
    </w:p>
    <w:p w14:paraId="1803000D" w14:textId="77777777" w:rsidR="00F921A9" w:rsidRDefault="00F921A9" w:rsidP="00F921A9">
      <w:pPr>
        <w:pStyle w:val="Bullet"/>
      </w:pPr>
      <w:r>
        <w:t xml:space="preserve"> Shaky environments, will VIBGETs work? </w:t>
      </w:r>
    </w:p>
    <w:p w14:paraId="4625B303" w14:textId="77777777" w:rsidR="00F921A9" w:rsidRDefault="00F921A9" w:rsidP="00F921A9">
      <w:pPr>
        <w:pStyle w:val="Bullet"/>
      </w:pPr>
      <w:r>
        <w:t xml:space="preserve">We only have “one-dimensional” bumps, what if we swipe across a 2D-array of pimples. </w:t>
      </w:r>
    </w:p>
    <w:p w14:paraId="2F514E16" w14:textId="77777777" w:rsidR="00F921A9" w:rsidRDefault="00F921A9" w:rsidP="00F921A9">
      <w:pPr>
        <w:pStyle w:val="Bullet"/>
      </w:pPr>
      <w:proofErr w:type="gramStart"/>
      <w:r>
        <w:t>more</w:t>
      </w:r>
      <w:proofErr w:type="gramEnd"/>
      <w:r>
        <w:t xml:space="preserve"> ideas?</w:t>
      </w:r>
    </w:p>
    <w:p w14:paraId="5D2D6D38" w14:textId="77777777" w:rsidR="00F921A9" w:rsidRDefault="00F921A9" w:rsidP="00F921A9">
      <w:r>
        <w:t>The second category (user related issues) could include the following:</w:t>
      </w:r>
    </w:p>
    <w:p w14:paraId="32C3E545" w14:textId="77777777" w:rsidR="00F921A9" w:rsidRDefault="00F921A9" w:rsidP="00F921A9">
      <w:pPr>
        <w:pStyle w:val="Bullet"/>
      </w:pPr>
      <w:r>
        <w:t>How easy is it for a user to remember and learn what functionality is triggered by swipes?</w:t>
      </w:r>
    </w:p>
    <w:p w14:paraId="203F5F6F" w14:textId="77777777" w:rsidR="00F921A9" w:rsidRDefault="00F921A9" w:rsidP="00F921A9">
      <w:pPr>
        <w:pStyle w:val="Bullet"/>
      </w:pPr>
      <w:proofErr w:type="gramStart"/>
      <w:r>
        <w:t>more</w:t>
      </w:r>
      <w:proofErr w:type="gramEnd"/>
      <w:r>
        <w:t xml:space="preserve"> ideas?</w:t>
      </w:r>
    </w:p>
    <w:p w14:paraId="249D7718" w14:textId="77777777" w:rsidR="00931E57" w:rsidRDefault="00931E57" w:rsidP="00931E57">
      <w:pPr>
        <w:pStyle w:val="Bullet"/>
        <w:numPr>
          <w:ilvl w:val="0"/>
          <w:numId w:val="0"/>
        </w:numPr>
        <w:ind w:left="180" w:hanging="180"/>
      </w:pPr>
    </w:p>
    <w:p w14:paraId="427CFD62" w14:textId="492C418A" w:rsidR="00931E57" w:rsidRDefault="00931E57" w:rsidP="00931E57">
      <w:pPr>
        <w:pStyle w:val="Heading2"/>
      </w:pPr>
      <w:r>
        <w:t>Future Work</w:t>
      </w:r>
    </w:p>
    <w:p w14:paraId="47EE9235" w14:textId="41DB32D5" w:rsidR="00931E57" w:rsidRDefault="00931E57" w:rsidP="00931E57">
      <w:pPr>
        <w:pStyle w:val="Bullet"/>
        <w:numPr>
          <w:ilvl w:val="0"/>
          <w:numId w:val="0"/>
        </w:numPr>
        <w:ind w:left="180" w:hanging="180"/>
      </w:pPr>
      <w:r>
        <w:t>Toolkit.</w:t>
      </w:r>
    </w:p>
    <w:p w14:paraId="266BE7D4" w14:textId="77777777" w:rsidR="00931E57" w:rsidRPr="00C30666" w:rsidRDefault="00931E57" w:rsidP="00931E57">
      <w:pPr>
        <w:pStyle w:val="Bullet"/>
        <w:numPr>
          <w:ilvl w:val="0"/>
          <w:numId w:val="0"/>
        </w:numPr>
        <w:ind w:left="180" w:hanging="180"/>
      </w:pPr>
    </w:p>
    <w:p w14:paraId="3A3CF739" w14:textId="77777777" w:rsidR="00F921A9" w:rsidRDefault="00F921A9" w:rsidP="00F921A9">
      <w:pPr>
        <w:pStyle w:val="Heading1"/>
      </w:pPr>
      <w:r>
        <w:t>CONCLUSION</w:t>
      </w:r>
    </w:p>
    <w:p w14:paraId="4FE50DA3" w14:textId="49743B10" w:rsidR="00F921A9" w:rsidRDefault="00F921A9" w:rsidP="00F921A9"/>
    <w:p w14:paraId="0B0AC31C" w14:textId="77777777" w:rsidR="007A7F68" w:rsidRDefault="007A7F68" w:rsidP="00F921A9"/>
    <w:p w14:paraId="36EBCB09" w14:textId="77777777" w:rsidR="007A7F68" w:rsidRDefault="007A7F68" w:rsidP="00F921A9"/>
    <w:p w14:paraId="0ED8E526" w14:textId="77777777" w:rsidR="007A7F68" w:rsidRDefault="007A7F68" w:rsidP="00F921A9"/>
    <w:p w14:paraId="31DBA438" w14:textId="77777777" w:rsidR="007A7F68" w:rsidRDefault="007A7F68" w:rsidP="00F921A9"/>
    <w:p w14:paraId="5237C1C6" w14:textId="77777777" w:rsidR="007A7F68" w:rsidRDefault="007A7F68" w:rsidP="00F921A9"/>
    <w:p w14:paraId="4011A312" w14:textId="77777777" w:rsidR="007A7F68" w:rsidRDefault="007A7F68" w:rsidP="00F921A9"/>
    <w:p w14:paraId="7FA9B0B8" w14:textId="77777777" w:rsidR="007A7F68" w:rsidRDefault="007A7F68" w:rsidP="00F921A9"/>
    <w:p w14:paraId="2BED721D" w14:textId="77777777" w:rsidR="007A7F68" w:rsidRDefault="007A7F68" w:rsidP="00F921A9"/>
    <w:p w14:paraId="4F3F9255" w14:textId="77777777" w:rsidR="007A7F68" w:rsidRDefault="007A7F68" w:rsidP="00F921A9"/>
    <w:p w14:paraId="54DDB1E0" w14:textId="77777777" w:rsidR="007A7F68" w:rsidRDefault="007A7F68" w:rsidP="00F921A9"/>
    <w:p w14:paraId="57FDC6E6" w14:textId="77777777" w:rsidR="007A7F68" w:rsidRDefault="007A7F68" w:rsidP="00F921A9"/>
    <w:p w14:paraId="3DC44E4E" w14:textId="77777777" w:rsidR="007A7F68" w:rsidRDefault="007A7F68" w:rsidP="00F921A9"/>
    <w:p w14:paraId="2EFCDDA1" w14:textId="77777777" w:rsidR="007A7F68" w:rsidRDefault="007A7F68" w:rsidP="00F921A9"/>
    <w:p w14:paraId="35CF346B" w14:textId="77777777" w:rsidR="007A7F68" w:rsidRDefault="007A7F68" w:rsidP="00F921A9"/>
    <w:p w14:paraId="03630298" w14:textId="5F72B114" w:rsidR="00F921A9" w:rsidRPr="003B5396" w:rsidRDefault="003B5396" w:rsidP="00F921A9">
      <w:pPr>
        <w:rPr>
          <w:highlight w:val="yellow"/>
        </w:rPr>
      </w:pPr>
      <w:r w:rsidRPr="003B5396">
        <w:rPr>
          <w:highlight w:val="yellow"/>
        </w:rPr>
        <w:t>Notes:</w:t>
      </w:r>
    </w:p>
    <w:p w14:paraId="65B15765" w14:textId="451742E8" w:rsidR="003B5396" w:rsidRDefault="003B5396" w:rsidP="00F921A9">
      <w:r w:rsidRPr="003B5396">
        <w:rPr>
          <w:highlight w:val="yellow"/>
        </w:rPr>
        <w:t xml:space="preserve">We need to make sure (in the motivation) to point out the advantages of an “unintelligent” plastic stripe. Reader may say “why not put a hardware button on some objects (e.g., the ones depicted in the first figure”. Why bother with printing bump-stripes, reading accelerations </w:t>
      </w:r>
      <w:proofErr w:type="spellStart"/>
      <w:r w:rsidRPr="003B5396">
        <w:rPr>
          <w:highlight w:val="yellow"/>
        </w:rPr>
        <w:t>etc</w:t>
      </w:r>
      <w:proofErr w:type="spellEnd"/>
      <w:r w:rsidRPr="003B5396">
        <w:rPr>
          <w:highlight w:val="yellow"/>
        </w:rPr>
        <w:t>?”</w:t>
      </w:r>
    </w:p>
    <w:p w14:paraId="689F8ED5" w14:textId="77777777" w:rsidR="006B3F1F" w:rsidRDefault="006B3F1F">
      <w:pPr>
        <w:pStyle w:val="Heading1"/>
      </w:pPr>
      <w:r>
        <w:t>REFERENCES</w:t>
      </w:r>
    </w:p>
    <w:p w14:paraId="0D917518" w14:textId="77777777" w:rsidR="00F921A9" w:rsidRDefault="00F921A9" w:rsidP="00F921A9">
      <w:pPr>
        <w:pStyle w:val="References"/>
      </w:pPr>
      <w:bookmarkStart w:id="314" w:name="_Ref422820602"/>
      <w:bookmarkStart w:id="315" w:name="_Ref422399856"/>
      <w:bookmarkStart w:id="316" w:name="_Ref422388837"/>
      <w:r>
        <w:t xml:space="preserve">Daniel </w:t>
      </w:r>
      <w:proofErr w:type="spellStart"/>
      <w:r>
        <w:t>Ashbrook</w:t>
      </w:r>
      <w:proofErr w:type="spellEnd"/>
      <w:r>
        <w:t xml:space="preserve">, Patrick </w:t>
      </w:r>
      <w:proofErr w:type="spellStart"/>
      <w:r>
        <w:t>Baudisch</w:t>
      </w:r>
      <w:proofErr w:type="spellEnd"/>
      <w:r>
        <w:t xml:space="preserve">, and Sean White. 2011. </w:t>
      </w:r>
      <w:proofErr w:type="spellStart"/>
      <w:r>
        <w:t>Nenya</w:t>
      </w:r>
      <w:proofErr w:type="spellEnd"/>
      <w:r>
        <w:t xml:space="preserve">: subtle and eyes-free mobile input with a </w:t>
      </w:r>
      <w:proofErr w:type="gramStart"/>
      <w:r>
        <w:t>magnetically-tracked</w:t>
      </w:r>
      <w:proofErr w:type="gramEnd"/>
      <w:r>
        <w:t xml:space="preserve"> finger ring. In </w:t>
      </w:r>
      <w:r>
        <w:rPr>
          <w:rStyle w:val="Emphasis"/>
        </w:rPr>
        <w:t>Proceedings of the SIGCHI Conference on Human Factors in Computing Systems</w:t>
      </w:r>
      <w:r>
        <w:t xml:space="preserve"> (CHI '11). ACM, New York, NY, USA, 2043-2046.</w:t>
      </w:r>
      <w:bookmarkEnd w:id="314"/>
    </w:p>
    <w:p w14:paraId="2045C34E" w14:textId="77777777" w:rsidR="00F921A9" w:rsidRDefault="00F921A9" w:rsidP="00F921A9">
      <w:pPr>
        <w:pStyle w:val="References"/>
      </w:pPr>
      <w:bookmarkStart w:id="317" w:name="_Ref422825511"/>
      <w:r>
        <w:t xml:space="preserve">Daniel </w:t>
      </w:r>
      <w:proofErr w:type="spellStart"/>
      <w:r>
        <w:t>Avrahami</w:t>
      </w:r>
      <w:proofErr w:type="spellEnd"/>
      <w:r>
        <w:t xml:space="preserve">, Jacob O. </w:t>
      </w:r>
      <w:proofErr w:type="spellStart"/>
      <w:r>
        <w:t>Wobbrock</w:t>
      </w:r>
      <w:proofErr w:type="spellEnd"/>
      <w:r>
        <w:t xml:space="preserve">, and </w:t>
      </w:r>
      <w:proofErr w:type="spellStart"/>
      <w:r>
        <w:t>Shahram</w:t>
      </w:r>
      <w:proofErr w:type="spellEnd"/>
      <w:r>
        <w:t xml:space="preserve"> </w:t>
      </w:r>
      <w:proofErr w:type="spellStart"/>
      <w:r>
        <w:t>Izadi</w:t>
      </w:r>
      <w:proofErr w:type="spellEnd"/>
      <w:r>
        <w:t xml:space="preserve">. 2011. Portico: tangible interaction on and around a tablet. In </w:t>
      </w:r>
      <w:r>
        <w:rPr>
          <w:rStyle w:val="Emphasis"/>
        </w:rPr>
        <w:t>Proceedings of the 24th annual ACM symposium on User interface software and technology</w:t>
      </w:r>
      <w:r>
        <w:t xml:space="preserve"> (UIST '11). ACM, New York, NY, USA, 347-356.</w:t>
      </w:r>
      <w:bookmarkEnd w:id="315"/>
      <w:bookmarkEnd w:id="317"/>
    </w:p>
    <w:p w14:paraId="2F6259E9" w14:textId="77777777" w:rsidR="00F921A9" w:rsidRDefault="00F921A9" w:rsidP="00F921A9">
      <w:pPr>
        <w:pStyle w:val="References"/>
      </w:pPr>
      <w:bookmarkStart w:id="318" w:name="_Ref422842486"/>
      <w:r>
        <w:t xml:space="preserve">Alex Butler, </w:t>
      </w:r>
      <w:proofErr w:type="spellStart"/>
      <w:r>
        <w:t>Shahram</w:t>
      </w:r>
      <w:proofErr w:type="spellEnd"/>
      <w:r>
        <w:t xml:space="preserve"> </w:t>
      </w:r>
      <w:proofErr w:type="spellStart"/>
      <w:r>
        <w:t>Izadi</w:t>
      </w:r>
      <w:proofErr w:type="spellEnd"/>
      <w:r>
        <w:t xml:space="preserve">, and Steve Hodges. 2008. </w:t>
      </w:r>
      <w:proofErr w:type="spellStart"/>
      <w:r>
        <w:t>SideSight</w:t>
      </w:r>
      <w:proofErr w:type="spellEnd"/>
      <w:r>
        <w:t xml:space="preserve">: multi-"touch" interaction around small devices. In </w:t>
      </w:r>
      <w:r>
        <w:rPr>
          <w:rStyle w:val="Emphasis"/>
        </w:rPr>
        <w:t>Proceedings of the 21st annual ACM symposium on User interface software and technology</w:t>
      </w:r>
      <w:r>
        <w:t xml:space="preserve"> (UIST '08). ACM, New York, NY, USA, 201-204</w:t>
      </w:r>
      <w:proofErr w:type="gramStart"/>
      <w:r>
        <w:t>.</w:t>
      </w:r>
      <w:r w:rsidRPr="00F13806">
        <w:t>.</w:t>
      </w:r>
      <w:bookmarkEnd w:id="318"/>
      <w:proofErr w:type="gramEnd"/>
    </w:p>
    <w:p w14:paraId="6B1FF990" w14:textId="77777777" w:rsidR="00F921A9" w:rsidRDefault="00F921A9" w:rsidP="00F921A9">
      <w:pPr>
        <w:pStyle w:val="References"/>
      </w:pPr>
      <w:bookmarkStart w:id="319" w:name="_Ref422823612"/>
      <w:proofErr w:type="spellStart"/>
      <w:r>
        <w:t>Liwei</w:t>
      </w:r>
      <w:proofErr w:type="spellEnd"/>
      <w:r>
        <w:t xml:space="preserve"> Chan, Stefanie Müller, Anne </w:t>
      </w:r>
      <w:proofErr w:type="spellStart"/>
      <w:r>
        <w:t>Roudaut</w:t>
      </w:r>
      <w:proofErr w:type="spellEnd"/>
      <w:r>
        <w:t xml:space="preserve">, and Patrick </w:t>
      </w:r>
      <w:proofErr w:type="spellStart"/>
      <w:r>
        <w:t>Baudisch</w:t>
      </w:r>
      <w:proofErr w:type="spellEnd"/>
      <w:r>
        <w:t xml:space="preserve">. 2012. </w:t>
      </w:r>
      <w:proofErr w:type="spellStart"/>
      <w:r>
        <w:t>CapStones</w:t>
      </w:r>
      <w:proofErr w:type="spellEnd"/>
      <w:r>
        <w:t xml:space="preserve"> and </w:t>
      </w:r>
      <w:proofErr w:type="spellStart"/>
      <w:r>
        <w:t>ZebraWidgets</w:t>
      </w:r>
      <w:proofErr w:type="spellEnd"/>
      <w:r>
        <w:t xml:space="preserve">: sensing stacks of building blocks, dials and sliders on capacitive touch screens. In </w:t>
      </w:r>
      <w:r>
        <w:rPr>
          <w:rStyle w:val="Emphasis"/>
        </w:rPr>
        <w:t>Proceedings of the SIGCHI Conference on Human Factors in Computing Systems</w:t>
      </w:r>
      <w:r>
        <w:t xml:space="preserve"> (CHI '12). ACM, New York, NY, USA, 2189-2192.</w:t>
      </w:r>
      <w:bookmarkEnd w:id="319"/>
    </w:p>
    <w:p w14:paraId="44B5F2D0" w14:textId="77777777" w:rsidR="00F921A9" w:rsidRDefault="00F921A9" w:rsidP="00F921A9">
      <w:pPr>
        <w:pStyle w:val="References"/>
      </w:pPr>
      <w:bookmarkStart w:id="320" w:name="_Ref422852232"/>
      <w:r>
        <w:t xml:space="preserve">Xiang 'Anthony' Chen, </w:t>
      </w:r>
      <w:proofErr w:type="spellStart"/>
      <w:r>
        <w:t>Tovi</w:t>
      </w:r>
      <w:proofErr w:type="spellEnd"/>
      <w:r>
        <w:t xml:space="preserve"> Grossman, Daniel J. </w:t>
      </w:r>
      <w:proofErr w:type="spellStart"/>
      <w:r>
        <w:t>Wigdor</w:t>
      </w:r>
      <w:proofErr w:type="spellEnd"/>
      <w:r>
        <w:t xml:space="preserve">, and George Fitzmaurice. 2014. Duet: exploring joint interactions on a smart phone and a smart watch. In </w:t>
      </w:r>
      <w:r>
        <w:rPr>
          <w:rStyle w:val="Emphasis"/>
        </w:rPr>
        <w:t>Proceedings of the SIGCHI Conference on Human Factors in Computing Systems</w:t>
      </w:r>
      <w:r>
        <w:t xml:space="preserve"> (CHI '14). ACM, New York, NY, USA, 159-168.</w:t>
      </w:r>
      <w:bookmarkEnd w:id="320"/>
    </w:p>
    <w:p w14:paraId="1330E5D0" w14:textId="77777777" w:rsidR="00F921A9" w:rsidRDefault="00F921A9" w:rsidP="00F921A9">
      <w:pPr>
        <w:pStyle w:val="References"/>
      </w:pPr>
      <w:bookmarkStart w:id="321" w:name="_Ref422399868"/>
      <w:r>
        <w:t xml:space="preserve">Lung-Pan Cheng, Hsiang-Sheng Liang, </w:t>
      </w:r>
      <w:proofErr w:type="spellStart"/>
      <w:r>
        <w:t>Che</w:t>
      </w:r>
      <w:proofErr w:type="spellEnd"/>
      <w:r>
        <w:t xml:space="preserve">-Yang Wu, and Mike Y. Chen. 2013. </w:t>
      </w:r>
      <w:proofErr w:type="spellStart"/>
      <w:proofErr w:type="gramStart"/>
      <w:r>
        <w:t>iGrasp</w:t>
      </w:r>
      <w:proofErr w:type="spellEnd"/>
      <w:proofErr w:type="gramEnd"/>
      <w:r>
        <w:t xml:space="preserve">: grasp-based adaptive keyboard for mobile devices. In </w:t>
      </w:r>
      <w:r>
        <w:rPr>
          <w:rStyle w:val="Emphasis"/>
        </w:rPr>
        <w:t>Proceedings of the SIGCHI Conference on Human Factors in Computing Systems</w:t>
      </w:r>
      <w:r>
        <w:t xml:space="preserve"> (CHI '13). ACM, New York, NY, USA, 3037-3046.</w:t>
      </w:r>
      <w:bookmarkEnd w:id="316"/>
      <w:bookmarkEnd w:id="321"/>
    </w:p>
    <w:p w14:paraId="55ED24A4" w14:textId="77777777" w:rsidR="00F921A9" w:rsidRDefault="00F921A9" w:rsidP="00F921A9">
      <w:pPr>
        <w:pStyle w:val="References"/>
      </w:pPr>
      <w:bookmarkStart w:id="322" w:name="_Ref422848601"/>
      <w:r>
        <w:t xml:space="preserve">Chris Harrison, </w:t>
      </w:r>
      <w:proofErr w:type="spellStart"/>
      <w:r>
        <w:t>Hrvoje</w:t>
      </w:r>
      <w:proofErr w:type="spellEnd"/>
      <w:r>
        <w:t xml:space="preserve"> </w:t>
      </w:r>
      <w:proofErr w:type="spellStart"/>
      <w:r>
        <w:t>Benko</w:t>
      </w:r>
      <w:proofErr w:type="spellEnd"/>
      <w:r>
        <w:t xml:space="preserve">, and Andrew D. Wilson. 2011. </w:t>
      </w:r>
      <w:proofErr w:type="spellStart"/>
      <w:r>
        <w:t>OmniTouch</w:t>
      </w:r>
      <w:proofErr w:type="spellEnd"/>
      <w:r>
        <w:t xml:space="preserve">: wearable </w:t>
      </w:r>
      <w:proofErr w:type="spellStart"/>
      <w:r>
        <w:t>multitouch</w:t>
      </w:r>
      <w:proofErr w:type="spellEnd"/>
      <w:r>
        <w:t xml:space="preserve"> interaction everywhere. In </w:t>
      </w:r>
      <w:r>
        <w:rPr>
          <w:rStyle w:val="Emphasis"/>
        </w:rPr>
        <w:t>Proceedings of the 24th annual ACM symposium on User interface software and technology</w:t>
      </w:r>
      <w:r>
        <w:t xml:space="preserve"> (UIST '11). ACM, New York, NY, USA, 441-450.</w:t>
      </w:r>
      <w:bookmarkEnd w:id="322"/>
    </w:p>
    <w:p w14:paraId="05A39DBE" w14:textId="77777777" w:rsidR="00F921A9" w:rsidRPr="00E50FB8" w:rsidRDefault="00F921A9" w:rsidP="00F921A9">
      <w:pPr>
        <w:pStyle w:val="References"/>
      </w:pPr>
      <w:bookmarkStart w:id="323" w:name="_Ref422766974"/>
      <w:r>
        <w:t xml:space="preserve">Chris Harrison and Scott E. Hudson. 2008. Scratch input: creating large, inexpensive, unpowered and </w:t>
      </w:r>
      <w:r>
        <w:lastRenderedPageBreak/>
        <w:t xml:space="preserve">mobile finger input surfaces. In </w:t>
      </w:r>
      <w:r>
        <w:rPr>
          <w:rStyle w:val="Emphasis"/>
        </w:rPr>
        <w:t>Proceedings of the 21st annual ACM symposium on User interface software and technology</w:t>
      </w:r>
      <w:r>
        <w:t xml:space="preserve"> (UIST '08). ACM, New York, NY, USA, 205-208.</w:t>
      </w:r>
      <w:bookmarkEnd w:id="323"/>
    </w:p>
    <w:p w14:paraId="70E746A8" w14:textId="77777777" w:rsidR="00F921A9" w:rsidRDefault="00F921A9" w:rsidP="00F921A9">
      <w:pPr>
        <w:pStyle w:val="References"/>
      </w:pPr>
      <w:bookmarkStart w:id="324" w:name="_Ref422766979"/>
      <w:r>
        <w:t xml:space="preserve">Chris Harrison, Robert Xiao, and Scott Hudson. 2012. Acoustic barcodes: passive, durable and inexpensive notched identification tags. In </w:t>
      </w:r>
      <w:r>
        <w:rPr>
          <w:rStyle w:val="Emphasis"/>
        </w:rPr>
        <w:t>Proceedings of the 25th annual ACM symposium on User interface software and technology</w:t>
      </w:r>
      <w:r>
        <w:t xml:space="preserve"> (UIST '12). ACM, New York, NY, USA, 563-568.</w:t>
      </w:r>
      <w:bookmarkEnd w:id="324"/>
    </w:p>
    <w:p w14:paraId="738E838E" w14:textId="77777777" w:rsidR="00F921A9" w:rsidRDefault="00F921A9" w:rsidP="00F921A9">
      <w:pPr>
        <w:pStyle w:val="References"/>
      </w:pPr>
      <w:bookmarkStart w:id="325" w:name="_Ref422820609"/>
      <w:bookmarkStart w:id="326" w:name="_Ref422399850"/>
      <w:proofErr w:type="spellStart"/>
      <w:r>
        <w:t>Sungjae</w:t>
      </w:r>
      <w:proofErr w:type="spellEnd"/>
      <w:r>
        <w:t xml:space="preserve"> Hwang, </w:t>
      </w:r>
      <w:proofErr w:type="spellStart"/>
      <w:r>
        <w:t>Myungwook</w:t>
      </w:r>
      <w:proofErr w:type="spellEnd"/>
      <w:r>
        <w:t xml:space="preserve"> </w:t>
      </w:r>
      <w:proofErr w:type="spellStart"/>
      <w:r>
        <w:t>Ahn</w:t>
      </w:r>
      <w:proofErr w:type="spellEnd"/>
      <w:r>
        <w:t xml:space="preserve">, and </w:t>
      </w:r>
      <w:proofErr w:type="spellStart"/>
      <w:r>
        <w:t>Kwang-yun</w:t>
      </w:r>
      <w:proofErr w:type="spellEnd"/>
      <w:r>
        <w:t xml:space="preserve"> </w:t>
      </w:r>
      <w:proofErr w:type="spellStart"/>
      <w:r>
        <w:t>Wohn</w:t>
      </w:r>
      <w:proofErr w:type="spellEnd"/>
      <w:r>
        <w:t xml:space="preserve">. 2013. </w:t>
      </w:r>
      <w:proofErr w:type="spellStart"/>
      <w:r>
        <w:t>MagGetz</w:t>
      </w:r>
      <w:proofErr w:type="spellEnd"/>
      <w:r>
        <w:t xml:space="preserve">: customizable passive tangible controllers on and around conventional mobile devices. In </w:t>
      </w:r>
      <w:r>
        <w:rPr>
          <w:rStyle w:val="Emphasis"/>
        </w:rPr>
        <w:t>Proceedings of the 26th annual ACM symposium on User interface software and technology</w:t>
      </w:r>
      <w:r>
        <w:t xml:space="preserve"> (UIST '13). ACM, New York, NY, USA, 411-416.</w:t>
      </w:r>
      <w:bookmarkEnd w:id="325"/>
    </w:p>
    <w:p w14:paraId="3D59C769" w14:textId="77777777" w:rsidR="00F921A9" w:rsidRDefault="00F921A9" w:rsidP="00F921A9">
      <w:pPr>
        <w:pStyle w:val="References"/>
      </w:pPr>
      <w:bookmarkStart w:id="327" w:name="_Ref422825504"/>
      <w:r>
        <w:t xml:space="preserve">Shaun K. Kane, Daniel </w:t>
      </w:r>
      <w:proofErr w:type="spellStart"/>
      <w:r>
        <w:t>Avrahami</w:t>
      </w:r>
      <w:proofErr w:type="spellEnd"/>
      <w:r>
        <w:t xml:space="preserve">, Jacob O. </w:t>
      </w:r>
      <w:proofErr w:type="spellStart"/>
      <w:r>
        <w:t>Wobbrock</w:t>
      </w:r>
      <w:proofErr w:type="spellEnd"/>
      <w:r>
        <w:t xml:space="preserve">, Beverly Harrison, Adam D. Rea, </w:t>
      </w:r>
      <w:proofErr w:type="spellStart"/>
      <w:r>
        <w:t>Matthai</w:t>
      </w:r>
      <w:proofErr w:type="spellEnd"/>
      <w:r>
        <w:t xml:space="preserve"> </w:t>
      </w:r>
      <w:proofErr w:type="spellStart"/>
      <w:r>
        <w:t>Philipose</w:t>
      </w:r>
      <w:proofErr w:type="spellEnd"/>
      <w:r>
        <w:t xml:space="preserve">, and Anthony </w:t>
      </w:r>
      <w:proofErr w:type="spellStart"/>
      <w:r>
        <w:t>LaMarca</w:t>
      </w:r>
      <w:proofErr w:type="spellEnd"/>
      <w:r>
        <w:t xml:space="preserve">. 2009. Bonfire: a nomadic system for hybrid laptop-tabletop interaction. In </w:t>
      </w:r>
      <w:r>
        <w:rPr>
          <w:rStyle w:val="Emphasis"/>
        </w:rPr>
        <w:t>Proceedings of the 22nd annual ACM symposium on User interface software and technology</w:t>
      </w:r>
      <w:r>
        <w:t xml:space="preserve"> (UIST '09). ACM, New York, NY, USA, 129-138.</w:t>
      </w:r>
      <w:bookmarkEnd w:id="326"/>
      <w:bookmarkEnd w:id="327"/>
    </w:p>
    <w:p w14:paraId="3843E57B" w14:textId="77777777" w:rsidR="00F921A9" w:rsidRDefault="00F921A9" w:rsidP="00F921A9">
      <w:pPr>
        <w:pStyle w:val="References"/>
      </w:pPr>
      <w:bookmarkStart w:id="328" w:name="_Ref422849729"/>
      <w:r>
        <w:t xml:space="preserve">Wolf </w:t>
      </w:r>
      <w:proofErr w:type="spellStart"/>
      <w:r>
        <w:t>Kienzle</w:t>
      </w:r>
      <w:proofErr w:type="spellEnd"/>
      <w:r>
        <w:t xml:space="preserve"> and Ken Hinckley. 2014. </w:t>
      </w:r>
      <w:proofErr w:type="spellStart"/>
      <w:r>
        <w:t>LightRing</w:t>
      </w:r>
      <w:proofErr w:type="spellEnd"/>
      <w:r>
        <w:t xml:space="preserve">: always-available 2D input on any surface. In </w:t>
      </w:r>
      <w:r>
        <w:rPr>
          <w:rStyle w:val="Emphasis"/>
        </w:rPr>
        <w:t>Proceedings of the 27th annual ACM symposium on User interface software and technology</w:t>
      </w:r>
      <w:r>
        <w:t xml:space="preserve"> (UIST '14). ACM, New York, NY, USA, 157-160.</w:t>
      </w:r>
      <w:bookmarkEnd w:id="328"/>
    </w:p>
    <w:p w14:paraId="1FC76D76" w14:textId="77777777" w:rsidR="00F921A9" w:rsidRDefault="00F921A9" w:rsidP="00F921A9">
      <w:pPr>
        <w:pStyle w:val="References"/>
      </w:pPr>
      <w:bookmarkStart w:id="329" w:name="_Ref422767720"/>
      <w:proofErr w:type="spellStart"/>
      <w:r>
        <w:t>Ji-Eun</w:t>
      </w:r>
      <w:proofErr w:type="spellEnd"/>
      <w:r>
        <w:t xml:space="preserve"> Kim, John </w:t>
      </w:r>
      <w:proofErr w:type="spellStart"/>
      <w:r>
        <w:t>Sunwoo</w:t>
      </w:r>
      <w:proofErr w:type="spellEnd"/>
      <w:r>
        <w:t>, Yong-Ki Son, Dong-Woo Lee, and Il-</w:t>
      </w:r>
      <w:proofErr w:type="spellStart"/>
      <w:r>
        <w:t>Yeon</w:t>
      </w:r>
      <w:proofErr w:type="spellEnd"/>
      <w:r>
        <w:t xml:space="preserve"> Cho. 2007. A gestural input through finger writing on a textured pad. In </w:t>
      </w:r>
      <w:r>
        <w:rPr>
          <w:rStyle w:val="Emphasis"/>
        </w:rPr>
        <w:t>CHI '07 Extended Abstracts on Human Factors in Computing Systems</w:t>
      </w:r>
      <w:r>
        <w:t xml:space="preserve"> (CHI EA '07). ACM, New York, NY, USA, 2495-2500.</w:t>
      </w:r>
      <w:bookmarkEnd w:id="329"/>
    </w:p>
    <w:p w14:paraId="40BF102C" w14:textId="77777777" w:rsidR="00F921A9" w:rsidRDefault="00F921A9" w:rsidP="00F921A9">
      <w:pPr>
        <w:pStyle w:val="References"/>
      </w:pPr>
      <w:bookmarkStart w:id="330" w:name="_Ref422766961"/>
      <w:proofErr w:type="spellStart"/>
      <w:r>
        <w:t>Gierad</w:t>
      </w:r>
      <w:proofErr w:type="spellEnd"/>
      <w:r>
        <w:t xml:space="preserve"> </w:t>
      </w:r>
      <w:proofErr w:type="spellStart"/>
      <w:r>
        <w:t>Laput</w:t>
      </w:r>
      <w:proofErr w:type="spellEnd"/>
      <w:r>
        <w:t xml:space="preserve">, Eric </w:t>
      </w:r>
      <w:proofErr w:type="spellStart"/>
      <w:r>
        <w:t>Brockmeyer</w:t>
      </w:r>
      <w:proofErr w:type="spellEnd"/>
      <w:r>
        <w:t xml:space="preserve">, Scott E. Hudson, and Chris Harrison. 2015. </w:t>
      </w:r>
      <w:proofErr w:type="spellStart"/>
      <w:r>
        <w:t>Acoustruments</w:t>
      </w:r>
      <w:proofErr w:type="spellEnd"/>
      <w:r>
        <w:t xml:space="preserve">: Passive, </w:t>
      </w:r>
      <w:proofErr w:type="gramStart"/>
      <w:r>
        <w:t>Acoustically-Driven</w:t>
      </w:r>
      <w:proofErr w:type="gramEnd"/>
      <w:r>
        <w:t xml:space="preserve">, Interactive Controls for Handheld Devices. In </w:t>
      </w:r>
      <w:r>
        <w:rPr>
          <w:rStyle w:val="Emphasis"/>
        </w:rPr>
        <w:t>Proceedings of the 33rd Annual ACM Conference on Human Factors in Computing Systems</w:t>
      </w:r>
      <w:r>
        <w:t xml:space="preserve"> (CHI '15). ACM, New York, NY, USA, 2161-2170.</w:t>
      </w:r>
      <w:bookmarkEnd w:id="330"/>
    </w:p>
    <w:p w14:paraId="7CDC4CAF" w14:textId="77777777" w:rsidR="00F921A9" w:rsidRDefault="00F921A9" w:rsidP="00F921A9">
      <w:pPr>
        <w:pStyle w:val="References"/>
      </w:pPr>
      <w:bookmarkStart w:id="331" w:name="_Ref422820617"/>
      <w:proofErr w:type="spellStart"/>
      <w:r>
        <w:t>Rong-Hao</w:t>
      </w:r>
      <w:proofErr w:type="spellEnd"/>
      <w:r>
        <w:t xml:space="preserve"> Liang, </w:t>
      </w:r>
      <w:proofErr w:type="spellStart"/>
      <w:r>
        <w:t>Liwei</w:t>
      </w:r>
      <w:proofErr w:type="spellEnd"/>
      <w:r>
        <w:t xml:space="preserve"> Chan, Hung-Yu Tseng, Han-</w:t>
      </w:r>
      <w:proofErr w:type="spellStart"/>
      <w:r>
        <w:t>Chih</w:t>
      </w:r>
      <w:proofErr w:type="spellEnd"/>
      <w:r>
        <w:t xml:space="preserve"> </w:t>
      </w:r>
      <w:proofErr w:type="spellStart"/>
      <w:r>
        <w:t>Kuo</w:t>
      </w:r>
      <w:proofErr w:type="spellEnd"/>
      <w:r>
        <w:t>, Da-Yuan Huang, De-</w:t>
      </w:r>
      <w:proofErr w:type="spellStart"/>
      <w:r>
        <w:t>Nian</w:t>
      </w:r>
      <w:proofErr w:type="spellEnd"/>
      <w:r>
        <w:t xml:space="preserve"> Yang, and Bing-Yu Chen. 2014. </w:t>
      </w:r>
      <w:proofErr w:type="spellStart"/>
      <w:r>
        <w:t>GaussBricks</w:t>
      </w:r>
      <w:proofErr w:type="spellEnd"/>
      <w:r>
        <w:t xml:space="preserve">: magnetic building blocks for constructive tangible interactions on portable displays. In </w:t>
      </w:r>
      <w:r>
        <w:rPr>
          <w:rStyle w:val="Emphasis"/>
        </w:rPr>
        <w:t>Proceedings of the 32nd annual ACM conference on Human factors in computing systems</w:t>
      </w:r>
      <w:r>
        <w:t xml:space="preserve"> (CHI '14). ACM, New York, NY, USA, 3153-3162.</w:t>
      </w:r>
      <w:bookmarkEnd w:id="331"/>
    </w:p>
    <w:p w14:paraId="2A76DA93" w14:textId="77777777" w:rsidR="00F921A9" w:rsidRPr="00D62A4A" w:rsidRDefault="00F921A9" w:rsidP="00F921A9">
      <w:pPr>
        <w:pStyle w:val="References"/>
      </w:pPr>
      <w:bookmarkStart w:id="332" w:name="_Ref422822251"/>
      <w:proofErr w:type="spellStart"/>
      <w:r>
        <w:t>Rong-Hao</w:t>
      </w:r>
      <w:proofErr w:type="spellEnd"/>
      <w:r>
        <w:t xml:space="preserve"> Liang, Chao </w:t>
      </w:r>
      <w:proofErr w:type="spellStart"/>
      <w:r>
        <w:t>Shen</w:t>
      </w:r>
      <w:proofErr w:type="spellEnd"/>
      <w:r>
        <w:t>, Yu-</w:t>
      </w:r>
      <w:proofErr w:type="spellStart"/>
      <w:r>
        <w:t>Chien</w:t>
      </w:r>
      <w:proofErr w:type="spellEnd"/>
      <w:r>
        <w:t xml:space="preserve"> Chan, Guan-Ting Chou, </w:t>
      </w:r>
      <w:proofErr w:type="spellStart"/>
      <w:r>
        <w:t>Liwei</w:t>
      </w:r>
      <w:proofErr w:type="spellEnd"/>
      <w:r>
        <w:t xml:space="preserve"> Chan, De-</w:t>
      </w:r>
      <w:proofErr w:type="spellStart"/>
      <w:r>
        <w:t>Nian</w:t>
      </w:r>
      <w:proofErr w:type="spellEnd"/>
      <w:r>
        <w:t xml:space="preserve"> Yang, Mike Y. Chen, and Bing-Yu Chen. 2015. </w:t>
      </w:r>
      <w:proofErr w:type="spellStart"/>
      <w:r>
        <w:t>WonderLens</w:t>
      </w:r>
      <w:proofErr w:type="spellEnd"/>
      <w:r>
        <w:t xml:space="preserve">: Optical Lenses and Mirrors for Tangible Interactions on Printed Paper. In </w:t>
      </w:r>
      <w:r>
        <w:rPr>
          <w:rStyle w:val="Emphasis"/>
        </w:rPr>
        <w:t>Proceedings of the 33rd Annual ACM Conference on Human Factors in Computing Systems</w:t>
      </w:r>
      <w:r>
        <w:t xml:space="preserve"> (CHI '15). ACM, New York, NY, USA, 1281-1284.</w:t>
      </w:r>
      <w:bookmarkEnd w:id="332"/>
    </w:p>
    <w:p w14:paraId="2CABFCC4" w14:textId="77777777" w:rsidR="00F921A9" w:rsidRDefault="00F921A9" w:rsidP="00F921A9">
      <w:pPr>
        <w:pStyle w:val="References"/>
      </w:pPr>
      <w:bookmarkStart w:id="333" w:name="_Ref420077009"/>
      <w:bookmarkStart w:id="334" w:name="_Ref10968351"/>
      <w:r>
        <w:lastRenderedPageBreak/>
        <w:t xml:space="preserve">William McGrath and Yang Li. 2014. Detecting tapping motion on the side of mobile devices by probabilistically combining hand postures. In </w:t>
      </w:r>
      <w:r>
        <w:rPr>
          <w:rStyle w:val="Emphasis"/>
        </w:rPr>
        <w:t>Proceedings of the 27th annual ACM symposium on User interface software and technology</w:t>
      </w:r>
      <w:r>
        <w:t xml:space="preserve"> (UIST '14). ACM, New York, NY, USA, 215-219.</w:t>
      </w:r>
      <w:bookmarkEnd w:id="333"/>
    </w:p>
    <w:p w14:paraId="5D0CA9FE" w14:textId="77777777" w:rsidR="00F921A9" w:rsidRDefault="00F921A9" w:rsidP="00F921A9">
      <w:pPr>
        <w:pStyle w:val="References"/>
      </w:pPr>
      <w:bookmarkStart w:id="335" w:name="_Ref422822261"/>
      <w:proofErr w:type="spellStart"/>
      <w:r>
        <w:t>Marios</w:t>
      </w:r>
      <w:proofErr w:type="spellEnd"/>
      <w:r>
        <w:t xml:space="preserve"> Papas, Thomas </w:t>
      </w:r>
      <w:proofErr w:type="spellStart"/>
      <w:r>
        <w:t>Houit</w:t>
      </w:r>
      <w:proofErr w:type="spellEnd"/>
      <w:r>
        <w:t xml:space="preserve">, Derek </w:t>
      </w:r>
      <w:proofErr w:type="spellStart"/>
      <w:r>
        <w:t>Nowrouzezahrai</w:t>
      </w:r>
      <w:proofErr w:type="spellEnd"/>
      <w:r>
        <w:t xml:space="preserve">, Markus Gross, and </w:t>
      </w:r>
      <w:proofErr w:type="spellStart"/>
      <w:r>
        <w:t>Wojciech</w:t>
      </w:r>
      <w:proofErr w:type="spellEnd"/>
      <w:r>
        <w:t xml:space="preserve"> </w:t>
      </w:r>
      <w:proofErr w:type="spellStart"/>
      <w:r>
        <w:t>Jarosz</w:t>
      </w:r>
      <w:proofErr w:type="spellEnd"/>
      <w:r>
        <w:t xml:space="preserve">. 2012. The magic lens: refractive steganography. </w:t>
      </w:r>
      <w:r>
        <w:rPr>
          <w:rStyle w:val="Emphasis"/>
        </w:rPr>
        <w:t>ACM Trans. Graph.</w:t>
      </w:r>
      <w:r>
        <w:t xml:space="preserve"> 31, 6, Article 186 (November 2012), 10 pages.</w:t>
      </w:r>
      <w:bookmarkEnd w:id="335"/>
    </w:p>
    <w:p w14:paraId="49E2575B" w14:textId="77777777" w:rsidR="00F921A9" w:rsidRDefault="00F921A9" w:rsidP="00F921A9">
      <w:pPr>
        <w:pStyle w:val="References"/>
      </w:pPr>
      <w:bookmarkStart w:id="336" w:name="_Ref422839295"/>
      <w:r>
        <w:t xml:space="preserve">Young-Woo Park, </w:t>
      </w:r>
      <w:proofErr w:type="spellStart"/>
      <w:r>
        <w:t>Joohee</w:t>
      </w:r>
      <w:proofErr w:type="spellEnd"/>
      <w:r>
        <w:t xml:space="preserve"> Park, and </w:t>
      </w:r>
      <w:proofErr w:type="spellStart"/>
      <w:r>
        <w:t>Tek</w:t>
      </w:r>
      <w:proofErr w:type="spellEnd"/>
      <w:r>
        <w:t xml:space="preserve">-Jin Nam. 2015. The Trial of </w:t>
      </w:r>
      <w:proofErr w:type="spellStart"/>
      <w:r>
        <w:t>Bendi</w:t>
      </w:r>
      <w:proofErr w:type="spellEnd"/>
      <w:r>
        <w:t xml:space="preserve"> in a Coffeehouse: Use of a Shape-Changing Device for a Tactile-Visual Phone Conversation. In </w:t>
      </w:r>
      <w:r>
        <w:rPr>
          <w:rStyle w:val="Emphasis"/>
        </w:rPr>
        <w:t>Proceedings of the 33rd Annual ACM Conference on Human Factors in Computing Systems</w:t>
      </w:r>
      <w:r>
        <w:t xml:space="preserve"> (CHI '15). ACM, New York, NY, USA, 2181-2190.</w:t>
      </w:r>
      <w:bookmarkEnd w:id="336"/>
    </w:p>
    <w:p w14:paraId="0B3E0EFC" w14:textId="080DB4C3" w:rsidR="00F921A9" w:rsidRDefault="00F921A9" w:rsidP="00F921A9">
      <w:pPr>
        <w:pStyle w:val="References"/>
      </w:pPr>
      <w:r>
        <w:t>Ring</w:t>
      </w:r>
      <w:ins w:id="337" w:author="David Ahlström" w:date="2015-08-18T19:36:00Z">
        <w:r w:rsidR="00DD077C">
          <w:t xml:space="preserve"> Zero</w:t>
        </w:r>
      </w:ins>
      <w:r>
        <w:t xml:space="preserve">, </w:t>
      </w:r>
      <w:proofErr w:type="spellStart"/>
      <w:r>
        <w:t>Logbar</w:t>
      </w:r>
      <w:proofErr w:type="spellEnd"/>
      <w:r>
        <w:t xml:space="preserve"> Inc. </w:t>
      </w:r>
      <w:r w:rsidRPr="009E7C5D">
        <w:t>http://logbar.jp/ring/en</w:t>
      </w:r>
    </w:p>
    <w:p w14:paraId="66D1939D" w14:textId="77777777" w:rsidR="00F921A9" w:rsidRDefault="00F921A9" w:rsidP="00F921A9">
      <w:pPr>
        <w:pStyle w:val="References"/>
      </w:pPr>
      <w:bookmarkStart w:id="338" w:name="_Ref422848430"/>
      <w:proofErr w:type="spellStart"/>
      <w:r>
        <w:t>Munehiko</w:t>
      </w:r>
      <w:proofErr w:type="spellEnd"/>
      <w:r>
        <w:t xml:space="preserve"> Sato, Ivan </w:t>
      </w:r>
      <w:proofErr w:type="spellStart"/>
      <w:r>
        <w:t>Poupyrev</w:t>
      </w:r>
      <w:proofErr w:type="spellEnd"/>
      <w:r>
        <w:t xml:space="preserve">, and Chris Harrison. 2012. Touché: enhancing </w:t>
      </w:r>
      <w:proofErr w:type="gramStart"/>
      <w:r>
        <w:t>touch</w:t>
      </w:r>
      <w:proofErr w:type="gramEnd"/>
      <w:r>
        <w:t xml:space="preserve"> interaction on humans, screens, liquids, and everyday objects. In </w:t>
      </w:r>
      <w:r>
        <w:rPr>
          <w:rStyle w:val="Emphasis"/>
        </w:rPr>
        <w:t>Proceedings of the SIGCHI Conference on Human Factors in Computing Systems</w:t>
      </w:r>
      <w:r>
        <w:t xml:space="preserve"> (CHI '12). ACM, New York, NY, USA, 483-492.</w:t>
      </w:r>
      <w:bookmarkEnd w:id="338"/>
    </w:p>
    <w:p w14:paraId="1118E579" w14:textId="77777777" w:rsidR="00F921A9" w:rsidRPr="00D62A4A" w:rsidRDefault="00F921A9" w:rsidP="00F921A9">
      <w:pPr>
        <w:pStyle w:val="References"/>
      </w:pPr>
      <w:bookmarkStart w:id="339" w:name="_Ref422767026"/>
      <w:r>
        <w:t xml:space="preserve">Valkyrie Savage, Andrew Head, </w:t>
      </w:r>
      <w:proofErr w:type="spellStart"/>
      <w:r>
        <w:t>Björn</w:t>
      </w:r>
      <w:proofErr w:type="spellEnd"/>
      <w:r>
        <w:t xml:space="preserve"> Hartmann, Dan B. Goldman, </w:t>
      </w:r>
      <w:proofErr w:type="spellStart"/>
      <w:r>
        <w:t>Gautham</w:t>
      </w:r>
      <w:proofErr w:type="spellEnd"/>
      <w:r>
        <w:t xml:space="preserve"> Mysore, and Wilmot Li. 2015. </w:t>
      </w:r>
      <w:proofErr w:type="spellStart"/>
      <w:r>
        <w:t>Lamello</w:t>
      </w:r>
      <w:proofErr w:type="spellEnd"/>
      <w:r>
        <w:t xml:space="preserve">: Passive Acoustic Sensing for Tangible Input Components. In </w:t>
      </w:r>
      <w:r>
        <w:rPr>
          <w:rStyle w:val="Emphasis"/>
        </w:rPr>
        <w:t>Proceedings of the 33rd Annual ACM Conference on Human Factors in Computing Systems</w:t>
      </w:r>
      <w:r>
        <w:t xml:space="preserve"> (CHI '15). ACM, New York, NY, USA, 1277-1280.</w:t>
      </w:r>
      <w:bookmarkEnd w:id="339"/>
    </w:p>
    <w:p w14:paraId="03281AF8" w14:textId="77777777" w:rsidR="00F921A9" w:rsidRDefault="00F921A9" w:rsidP="00F921A9">
      <w:pPr>
        <w:pStyle w:val="References"/>
      </w:pPr>
      <w:bookmarkStart w:id="340" w:name="_Ref422399213"/>
      <w:bookmarkEnd w:id="334"/>
      <w:proofErr w:type="spellStart"/>
      <w:r>
        <w:t>Hyunyoung</w:t>
      </w:r>
      <w:proofErr w:type="spellEnd"/>
      <w:r>
        <w:t xml:space="preserve"> Song, </w:t>
      </w:r>
      <w:proofErr w:type="spellStart"/>
      <w:r>
        <w:t>Hrvoje</w:t>
      </w:r>
      <w:proofErr w:type="spellEnd"/>
      <w:r>
        <w:t xml:space="preserve"> </w:t>
      </w:r>
      <w:proofErr w:type="spellStart"/>
      <w:r>
        <w:t>Benko</w:t>
      </w:r>
      <w:proofErr w:type="spellEnd"/>
      <w:r>
        <w:t xml:space="preserve">, Francois </w:t>
      </w:r>
      <w:proofErr w:type="spellStart"/>
      <w:r>
        <w:t>Guimbretiere</w:t>
      </w:r>
      <w:proofErr w:type="spellEnd"/>
      <w:r>
        <w:t xml:space="preserve">, </w:t>
      </w:r>
      <w:proofErr w:type="spellStart"/>
      <w:r>
        <w:t>Shahram</w:t>
      </w:r>
      <w:proofErr w:type="spellEnd"/>
      <w:r>
        <w:t xml:space="preserve"> </w:t>
      </w:r>
      <w:proofErr w:type="spellStart"/>
      <w:r>
        <w:t>Izadi</w:t>
      </w:r>
      <w:proofErr w:type="spellEnd"/>
      <w:r>
        <w:t xml:space="preserve">, Xiang Cao, and Ken Hinckley. 2011. Grips and gestures on a multi-touch pen. In </w:t>
      </w:r>
      <w:r>
        <w:rPr>
          <w:rStyle w:val="Emphasis"/>
        </w:rPr>
        <w:t>Proceedings of the SIGCHI Conference on Human Factors in Computing Systems</w:t>
      </w:r>
      <w:r>
        <w:t xml:space="preserve"> (CHI '11). ACM, New York, NY, USA, 1323-1332.</w:t>
      </w:r>
      <w:bookmarkEnd w:id="340"/>
    </w:p>
    <w:p w14:paraId="349F3E90" w14:textId="77777777" w:rsidR="00F921A9" w:rsidRDefault="00F921A9" w:rsidP="00F921A9">
      <w:pPr>
        <w:pStyle w:val="References"/>
      </w:pPr>
      <w:bookmarkStart w:id="341" w:name="_Ref422386234"/>
      <w:r>
        <w:t xml:space="preserve">Brandon T. Taylor and V. Michael </w:t>
      </w:r>
      <w:proofErr w:type="spellStart"/>
      <w:r>
        <w:t>Bove</w:t>
      </w:r>
      <w:proofErr w:type="spellEnd"/>
      <w:r>
        <w:t>, Jr</w:t>
      </w:r>
      <w:proofErr w:type="gramStart"/>
      <w:r>
        <w:t>..</w:t>
      </w:r>
      <w:proofErr w:type="gramEnd"/>
      <w:r>
        <w:t xml:space="preserve"> 2009. </w:t>
      </w:r>
      <w:proofErr w:type="spellStart"/>
      <w:r>
        <w:t>Graspables</w:t>
      </w:r>
      <w:proofErr w:type="spellEnd"/>
      <w:r>
        <w:t xml:space="preserve">: grasp-recognition as a user interface. In </w:t>
      </w:r>
      <w:r>
        <w:rPr>
          <w:rStyle w:val="Emphasis"/>
        </w:rPr>
        <w:t>Proceedings of the SIGCHI Conference on Human Factors in Computing Systems</w:t>
      </w:r>
      <w:r>
        <w:t xml:space="preserve"> (CHI '09). ACM, New York, NY, USA, 917-926.</w:t>
      </w:r>
      <w:bookmarkEnd w:id="341"/>
    </w:p>
    <w:p w14:paraId="5C2FE312" w14:textId="77777777" w:rsidR="00F921A9" w:rsidRDefault="00F921A9" w:rsidP="00F921A9">
      <w:pPr>
        <w:pStyle w:val="References"/>
      </w:pPr>
      <w:bookmarkStart w:id="342" w:name="_Ref422842137"/>
      <w:r>
        <w:t xml:space="preserve">Stuart Taylor, </w:t>
      </w:r>
      <w:proofErr w:type="spellStart"/>
      <w:r>
        <w:t>Cem</w:t>
      </w:r>
      <w:proofErr w:type="spellEnd"/>
      <w:r>
        <w:t xml:space="preserve"> </w:t>
      </w:r>
      <w:proofErr w:type="spellStart"/>
      <w:r>
        <w:t>Keskin</w:t>
      </w:r>
      <w:proofErr w:type="spellEnd"/>
      <w:r>
        <w:t xml:space="preserve">, </w:t>
      </w:r>
      <w:proofErr w:type="spellStart"/>
      <w:r>
        <w:t>Otmar</w:t>
      </w:r>
      <w:proofErr w:type="spellEnd"/>
      <w:r>
        <w:t xml:space="preserve"> </w:t>
      </w:r>
      <w:proofErr w:type="spellStart"/>
      <w:r>
        <w:t>Hilliges</w:t>
      </w:r>
      <w:proofErr w:type="spellEnd"/>
      <w:r>
        <w:t xml:space="preserve">, </w:t>
      </w:r>
      <w:proofErr w:type="spellStart"/>
      <w:r>
        <w:t>Shahram</w:t>
      </w:r>
      <w:proofErr w:type="spellEnd"/>
      <w:r>
        <w:t xml:space="preserve"> </w:t>
      </w:r>
      <w:proofErr w:type="spellStart"/>
      <w:r>
        <w:t>Izadi</w:t>
      </w:r>
      <w:proofErr w:type="spellEnd"/>
      <w:r>
        <w:t xml:space="preserve">, and John </w:t>
      </w:r>
      <w:proofErr w:type="spellStart"/>
      <w:r>
        <w:t>Helmes</w:t>
      </w:r>
      <w:proofErr w:type="spellEnd"/>
      <w:r>
        <w:t xml:space="preserve">. 2014. Type-hover-swipe in 96 bytes: a motion sensing mechanical keyboard. In </w:t>
      </w:r>
      <w:r>
        <w:rPr>
          <w:rStyle w:val="Emphasis"/>
        </w:rPr>
        <w:t>Proceedings of the SIGCHI Conference on Human Factors in Computing Systems</w:t>
      </w:r>
      <w:r>
        <w:t xml:space="preserve"> (CHI '14). ACM, New York, NY, USA, 1695-1704.</w:t>
      </w:r>
      <w:bookmarkEnd w:id="342"/>
    </w:p>
    <w:p w14:paraId="34270255" w14:textId="77777777" w:rsidR="00F921A9" w:rsidRDefault="00F921A9" w:rsidP="00F921A9">
      <w:pPr>
        <w:pStyle w:val="References"/>
      </w:pPr>
      <w:bookmarkStart w:id="343" w:name="_Ref422822242"/>
      <w:r>
        <w:t>Cary Williams, Xing Dong Yang, Grant Partridge, Joshua Millar-</w:t>
      </w:r>
      <w:proofErr w:type="spellStart"/>
      <w:r>
        <w:t>Usiskin</w:t>
      </w:r>
      <w:proofErr w:type="spellEnd"/>
      <w:r>
        <w:t xml:space="preserve">, </w:t>
      </w:r>
      <w:proofErr w:type="spellStart"/>
      <w:r>
        <w:t>Arkady</w:t>
      </w:r>
      <w:proofErr w:type="spellEnd"/>
      <w:r>
        <w:t xml:space="preserve"> Major, and </w:t>
      </w:r>
      <w:proofErr w:type="spellStart"/>
      <w:r>
        <w:t>Pourang</w:t>
      </w:r>
      <w:proofErr w:type="spellEnd"/>
      <w:r>
        <w:t xml:space="preserve"> </w:t>
      </w:r>
      <w:proofErr w:type="spellStart"/>
      <w:r>
        <w:t>Irani</w:t>
      </w:r>
      <w:proofErr w:type="spellEnd"/>
      <w:r>
        <w:t xml:space="preserve">. 2011. </w:t>
      </w:r>
      <w:proofErr w:type="spellStart"/>
      <w:r>
        <w:t>TZee</w:t>
      </w:r>
      <w:proofErr w:type="spellEnd"/>
      <w:r>
        <w:t xml:space="preserve">: exploiting the lighting properties of multi-touch tabletops for tangible 3d interactions. In </w:t>
      </w:r>
      <w:r>
        <w:rPr>
          <w:rStyle w:val="Emphasis"/>
        </w:rPr>
        <w:t>Proceedings of the SIGCHI Conference on Human Factors in Computing Systems</w:t>
      </w:r>
      <w:r>
        <w:t xml:space="preserve"> (CHI '11). ACM, New York, NY, USA, 1363-1372.</w:t>
      </w:r>
      <w:bookmarkEnd w:id="343"/>
    </w:p>
    <w:p w14:paraId="579133B8" w14:textId="77777777" w:rsidR="00F921A9" w:rsidRDefault="00F921A9" w:rsidP="00F921A9">
      <w:pPr>
        <w:pStyle w:val="References"/>
      </w:pPr>
      <w:bookmarkStart w:id="344" w:name="_Ref422910513"/>
      <w:proofErr w:type="spellStart"/>
      <w:r>
        <w:lastRenderedPageBreak/>
        <w:t>Katrin</w:t>
      </w:r>
      <w:proofErr w:type="spellEnd"/>
      <w:r>
        <w:t xml:space="preserve"> Wolf, Stefan </w:t>
      </w:r>
      <w:proofErr w:type="spellStart"/>
      <w:r>
        <w:t>Schneegass</w:t>
      </w:r>
      <w:proofErr w:type="spellEnd"/>
      <w:r>
        <w:t xml:space="preserve">, </w:t>
      </w:r>
      <w:proofErr w:type="spellStart"/>
      <w:r>
        <w:t>Niels</w:t>
      </w:r>
      <w:proofErr w:type="spellEnd"/>
      <w:r>
        <w:t xml:space="preserve"> </w:t>
      </w:r>
      <w:proofErr w:type="spellStart"/>
      <w:r>
        <w:t>Henze</w:t>
      </w:r>
      <w:proofErr w:type="spellEnd"/>
      <w:r>
        <w:t xml:space="preserve">, </w:t>
      </w:r>
      <w:proofErr w:type="spellStart"/>
      <w:r>
        <w:t>Dominik</w:t>
      </w:r>
      <w:proofErr w:type="spellEnd"/>
      <w:r>
        <w:t xml:space="preserve"> Weber, </w:t>
      </w:r>
      <w:proofErr w:type="spellStart"/>
      <w:r>
        <w:t>Valentin</w:t>
      </w:r>
      <w:proofErr w:type="spellEnd"/>
      <w:r>
        <w:t xml:space="preserve"> </w:t>
      </w:r>
      <w:proofErr w:type="spellStart"/>
      <w:r>
        <w:t>Schwind</w:t>
      </w:r>
      <w:proofErr w:type="spellEnd"/>
      <w:r>
        <w:t xml:space="preserve">, Pascal </w:t>
      </w:r>
      <w:proofErr w:type="spellStart"/>
      <w:r>
        <w:t>Knierim</w:t>
      </w:r>
      <w:proofErr w:type="spellEnd"/>
      <w:r>
        <w:t xml:space="preserve">, Sven Mayer, </w:t>
      </w:r>
      <w:proofErr w:type="spellStart"/>
      <w:r>
        <w:t>Tilman</w:t>
      </w:r>
      <w:proofErr w:type="spellEnd"/>
      <w:r>
        <w:t xml:space="preserve"> </w:t>
      </w:r>
      <w:proofErr w:type="spellStart"/>
      <w:r>
        <w:t>Dingler</w:t>
      </w:r>
      <w:proofErr w:type="spellEnd"/>
      <w:r>
        <w:t xml:space="preserve">, </w:t>
      </w:r>
      <w:proofErr w:type="spellStart"/>
      <w:r>
        <w:t>Yomna</w:t>
      </w:r>
      <w:proofErr w:type="spellEnd"/>
      <w:r>
        <w:t xml:space="preserve"> </w:t>
      </w:r>
      <w:proofErr w:type="spellStart"/>
      <w:r>
        <w:t>Abdelrahman</w:t>
      </w:r>
      <w:proofErr w:type="spellEnd"/>
      <w:r>
        <w:t xml:space="preserve">, Thomas </w:t>
      </w:r>
      <w:proofErr w:type="spellStart"/>
      <w:r>
        <w:t>Kubitza</w:t>
      </w:r>
      <w:proofErr w:type="spellEnd"/>
      <w:r>
        <w:t xml:space="preserve">, Markus Funk, </w:t>
      </w:r>
      <w:proofErr w:type="spellStart"/>
      <w:r>
        <w:t>Anja</w:t>
      </w:r>
      <w:proofErr w:type="spellEnd"/>
      <w:r>
        <w:t xml:space="preserve"> </w:t>
      </w:r>
      <w:proofErr w:type="spellStart"/>
      <w:r>
        <w:t>Mebus</w:t>
      </w:r>
      <w:proofErr w:type="spellEnd"/>
      <w:r>
        <w:t xml:space="preserve">, and Albrecht Schmidt. 2015. TUIs in the Large: Using Paper Tangibles with Mobile Devices. In </w:t>
      </w:r>
      <w:r>
        <w:rPr>
          <w:rStyle w:val="Emphasis"/>
        </w:rPr>
        <w:t>Proceedings of the 33rd Annual ACM Conference Extended Abstracts on Human Factors in Computing Systems</w:t>
      </w:r>
      <w:r>
        <w:t xml:space="preserve"> (CHI EA '15). ACM, New York, NY, USA, 1579-1584.</w:t>
      </w:r>
      <w:bookmarkEnd w:id="344"/>
    </w:p>
    <w:p w14:paraId="787A0690" w14:textId="77777777" w:rsidR="00F921A9" w:rsidRDefault="00F921A9" w:rsidP="00F921A9">
      <w:pPr>
        <w:pStyle w:val="References"/>
      </w:pPr>
      <w:bookmarkStart w:id="345" w:name="_Ref422842829"/>
      <w:r>
        <w:t xml:space="preserve">Xing-Dong Yang, </w:t>
      </w:r>
      <w:proofErr w:type="spellStart"/>
      <w:r>
        <w:t>Tovi</w:t>
      </w:r>
      <w:proofErr w:type="spellEnd"/>
      <w:r>
        <w:t xml:space="preserve"> Grossman, Daniel </w:t>
      </w:r>
      <w:proofErr w:type="spellStart"/>
      <w:r>
        <w:t>Wigdor</w:t>
      </w:r>
      <w:proofErr w:type="spellEnd"/>
      <w:r>
        <w:t xml:space="preserve">, and George Fitzmaurice. 2012. Magic finger: always-available input through finger instrumentation. In </w:t>
      </w:r>
      <w:r>
        <w:rPr>
          <w:rStyle w:val="Emphasis"/>
        </w:rPr>
        <w:t>Proceedings of the 25th annual ACM symposium on User interface software and technology</w:t>
      </w:r>
      <w:r>
        <w:t xml:space="preserve"> (UIST '12). ACM, New York, NY, USA, 147-156.</w:t>
      </w:r>
      <w:bookmarkEnd w:id="345"/>
    </w:p>
    <w:p w14:paraId="7C5AB1A7" w14:textId="77777777" w:rsidR="00F921A9" w:rsidRDefault="00F921A9" w:rsidP="00F921A9">
      <w:pPr>
        <w:pStyle w:val="References"/>
      </w:pPr>
      <w:bookmarkStart w:id="346" w:name="_Ref422846495"/>
      <w:r>
        <w:t xml:space="preserve">Xing-Dong Yang, Edward </w:t>
      </w:r>
      <w:proofErr w:type="spellStart"/>
      <w:r>
        <w:t>Mak</w:t>
      </w:r>
      <w:proofErr w:type="spellEnd"/>
      <w:r>
        <w:t xml:space="preserve">, David McCallum, </w:t>
      </w:r>
      <w:proofErr w:type="spellStart"/>
      <w:r>
        <w:t>Pourang</w:t>
      </w:r>
      <w:proofErr w:type="spellEnd"/>
      <w:r>
        <w:t xml:space="preserve"> </w:t>
      </w:r>
      <w:proofErr w:type="spellStart"/>
      <w:r>
        <w:t>Irani</w:t>
      </w:r>
      <w:proofErr w:type="spellEnd"/>
      <w:r>
        <w:t xml:space="preserve">, Xiang Cao, and </w:t>
      </w:r>
      <w:proofErr w:type="spellStart"/>
      <w:r>
        <w:t>Shahram</w:t>
      </w:r>
      <w:proofErr w:type="spellEnd"/>
      <w:r>
        <w:t xml:space="preserve"> </w:t>
      </w:r>
      <w:proofErr w:type="spellStart"/>
      <w:r>
        <w:t>Izadi</w:t>
      </w:r>
      <w:proofErr w:type="spellEnd"/>
      <w:r>
        <w:t xml:space="preserve">. 2010. </w:t>
      </w:r>
      <w:proofErr w:type="spellStart"/>
      <w:r>
        <w:t>LensMouse</w:t>
      </w:r>
      <w:proofErr w:type="spellEnd"/>
      <w:r>
        <w:t xml:space="preserve">: augmenting the mouse with an interactive touch display. In </w:t>
      </w:r>
      <w:r>
        <w:rPr>
          <w:rStyle w:val="Emphasis"/>
        </w:rPr>
        <w:t>Proceedings of the SIGCHI Conference on Human Factors in Computing Systems</w:t>
      </w:r>
      <w:r>
        <w:t xml:space="preserve"> (CHI '10). ACM, New York, NY, USA, 2431-2440.</w:t>
      </w:r>
      <w:bookmarkEnd w:id="346"/>
    </w:p>
    <w:p w14:paraId="3E5E50E0" w14:textId="77777777" w:rsidR="00F921A9" w:rsidRDefault="00F921A9" w:rsidP="00F921A9">
      <w:pPr>
        <w:pStyle w:val="References"/>
      </w:pPr>
      <w:bookmarkStart w:id="347" w:name="_Ref422829112"/>
      <w:r>
        <w:t xml:space="preserve">Lining Yao, </w:t>
      </w:r>
      <w:proofErr w:type="spellStart"/>
      <w:r>
        <w:t>Jifei</w:t>
      </w:r>
      <w:proofErr w:type="spellEnd"/>
      <w:r>
        <w:t xml:space="preserve"> </w:t>
      </w:r>
      <w:proofErr w:type="spellStart"/>
      <w:r>
        <w:t>Ou</w:t>
      </w:r>
      <w:proofErr w:type="spellEnd"/>
      <w:r>
        <w:t xml:space="preserve">, Chin-Yi Cheng, Helene Steiner, Wen Wang, </w:t>
      </w:r>
      <w:proofErr w:type="spellStart"/>
      <w:r>
        <w:t>Guanyun</w:t>
      </w:r>
      <w:proofErr w:type="spellEnd"/>
      <w:r>
        <w:t xml:space="preserve"> Wang, and Hiroshi Ishii. 2015. </w:t>
      </w:r>
      <w:proofErr w:type="spellStart"/>
      <w:proofErr w:type="gramStart"/>
      <w:r>
        <w:t>bioLogic</w:t>
      </w:r>
      <w:proofErr w:type="spellEnd"/>
      <w:proofErr w:type="gramEnd"/>
      <w:r>
        <w:t xml:space="preserve">: </w:t>
      </w:r>
      <w:proofErr w:type="spellStart"/>
      <w:r>
        <w:t>Natto</w:t>
      </w:r>
      <w:proofErr w:type="spellEnd"/>
      <w:r>
        <w:t xml:space="preserve"> Cells as </w:t>
      </w:r>
      <w:proofErr w:type="spellStart"/>
      <w:r>
        <w:t>Nanoactuators</w:t>
      </w:r>
      <w:proofErr w:type="spellEnd"/>
      <w:r>
        <w:t xml:space="preserve"> for Shape Changing Interfaces. In </w:t>
      </w:r>
      <w:r>
        <w:rPr>
          <w:rStyle w:val="Emphasis"/>
        </w:rPr>
        <w:t>Proceedings of the 33rd Annual ACM Conference on Human Factors in Computing Systems</w:t>
      </w:r>
      <w:r>
        <w:t xml:space="preserve"> (CHI '15). ACM, New York, NY, USA, 1-10.</w:t>
      </w:r>
      <w:bookmarkEnd w:id="347"/>
    </w:p>
    <w:p w14:paraId="435168EF" w14:textId="77777777" w:rsidR="00F921A9" w:rsidRDefault="00F921A9" w:rsidP="00F921A9">
      <w:pPr>
        <w:pStyle w:val="References"/>
      </w:pPr>
      <w:bookmarkStart w:id="348" w:name="_Ref422839288"/>
      <w:r>
        <w:t xml:space="preserve">Lining Yao, </w:t>
      </w:r>
      <w:proofErr w:type="spellStart"/>
      <w:r>
        <w:t>Ryuma</w:t>
      </w:r>
      <w:proofErr w:type="spellEnd"/>
      <w:r>
        <w:t xml:space="preserve"> </w:t>
      </w:r>
      <w:proofErr w:type="spellStart"/>
      <w:r>
        <w:t>Niiyama</w:t>
      </w:r>
      <w:proofErr w:type="spellEnd"/>
      <w:r>
        <w:t xml:space="preserve">, </w:t>
      </w:r>
      <w:proofErr w:type="spellStart"/>
      <w:r>
        <w:t>Jifei</w:t>
      </w:r>
      <w:proofErr w:type="spellEnd"/>
      <w:r>
        <w:t xml:space="preserve"> </w:t>
      </w:r>
      <w:proofErr w:type="spellStart"/>
      <w:r>
        <w:t>Ou</w:t>
      </w:r>
      <w:proofErr w:type="spellEnd"/>
      <w:r>
        <w:t xml:space="preserve">, Sean </w:t>
      </w:r>
      <w:proofErr w:type="spellStart"/>
      <w:r>
        <w:t>Follmer</w:t>
      </w:r>
      <w:proofErr w:type="spellEnd"/>
      <w:r>
        <w:t xml:space="preserve">, Clark Della Silva, and Hiroshi Ishii. 2013. </w:t>
      </w:r>
      <w:proofErr w:type="spellStart"/>
      <w:r>
        <w:t>PneUI</w:t>
      </w:r>
      <w:proofErr w:type="spellEnd"/>
      <w:r>
        <w:t xml:space="preserve">: pneumatically actuated soft composite materials for shape changing interfaces. In </w:t>
      </w:r>
      <w:r>
        <w:rPr>
          <w:rStyle w:val="Emphasis"/>
        </w:rPr>
        <w:t>Proceedings of the 26th annual ACM symposium on User interface software and technology</w:t>
      </w:r>
      <w:r>
        <w:t xml:space="preserve"> (UIST '13). ACM, New York, NY, USA, 13-22.</w:t>
      </w:r>
      <w:bookmarkEnd w:id="348"/>
    </w:p>
    <w:p w14:paraId="25335E36" w14:textId="77777777" w:rsidR="00F921A9" w:rsidRDefault="00F921A9" w:rsidP="00F921A9">
      <w:pPr>
        <w:pStyle w:val="References"/>
      </w:pPr>
      <w:bookmarkStart w:id="349" w:name="_Ref422823625"/>
      <w:proofErr w:type="spellStart"/>
      <w:r>
        <w:t>Neng-Hao</w:t>
      </w:r>
      <w:proofErr w:type="spellEnd"/>
      <w:r>
        <w:t xml:space="preserve"> Yu, Li-Wei Chan, </w:t>
      </w:r>
      <w:proofErr w:type="spellStart"/>
      <w:r>
        <w:t>Seng</w:t>
      </w:r>
      <w:proofErr w:type="spellEnd"/>
      <w:r>
        <w:t xml:space="preserve"> Yong Lau, Sung-Sheng Tsai, I-Chun Hsiao, Dian-Je Tsai, Fang-I Hsiao, Lung-Pan Cheng, Mike Chen, Polly Huang, and Yi-Ping Hung. 2011. TUIC: enabling tangible interaction on capacitive multi-touch displays. In </w:t>
      </w:r>
      <w:r>
        <w:rPr>
          <w:rStyle w:val="Emphasis"/>
        </w:rPr>
        <w:t>Proceedings of the SIGCHI Conference on Human Factors in Computing Systems</w:t>
      </w:r>
      <w:r>
        <w:t xml:space="preserve"> (CHI '11). ACM, New York, NY, USA, 2995-3004.</w:t>
      </w:r>
      <w:bookmarkEnd w:id="349"/>
    </w:p>
    <w:p w14:paraId="3EB1F8BC" w14:textId="77777777" w:rsidR="00F921A9" w:rsidRDefault="00F921A9" w:rsidP="00F921A9">
      <w:pPr>
        <w:pStyle w:val="References"/>
      </w:pPr>
      <w:bookmarkStart w:id="350" w:name="_Ref422909873"/>
      <w:r>
        <w:t xml:space="preserve">Cheng Zhang, </w:t>
      </w:r>
      <w:proofErr w:type="spellStart"/>
      <w:r>
        <w:t>Anhong</w:t>
      </w:r>
      <w:proofErr w:type="spellEnd"/>
      <w:r>
        <w:t xml:space="preserve"> </w:t>
      </w:r>
      <w:proofErr w:type="spellStart"/>
      <w:r>
        <w:t>Guo</w:t>
      </w:r>
      <w:proofErr w:type="spellEnd"/>
      <w:r>
        <w:t xml:space="preserve">, </w:t>
      </w:r>
      <w:proofErr w:type="spellStart"/>
      <w:r>
        <w:t>Dingtian</w:t>
      </w:r>
      <w:proofErr w:type="spellEnd"/>
      <w:r>
        <w:t xml:space="preserve"> Zhang, Caleb Southern, Rosa </w:t>
      </w:r>
      <w:proofErr w:type="spellStart"/>
      <w:r>
        <w:t>Arriaga</w:t>
      </w:r>
      <w:proofErr w:type="spellEnd"/>
      <w:r>
        <w:t xml:space="preserve">, and Gregory </w:t>
      </w:r>
      <w:proofErr w:type="spellStart"/>
      <w:r>
        <w:t>Abowd</w:t>
      </w:r>
      <w:proofErr w:type="spellEnd"/>
      <w:r>
        <w:t xml:space="preserve">. 2015. </w:t>
      </w:r>
      <w:proofErr w:type="spellStart"/>
      <w:r>
        <w:t>BeyondTouch</w:t>
      </w:r>
      <w:proofErr w:type="spellEnd"/>
      <w:r>
        <w:t xml:space="preserve">: Extending the Input Language with Built-in Sensors on Commodity Smartphones. In </w:t>
      </w:r>
      <w:r>
        <w:rPr>
          <w:rStyle w:val="Emphasis"/>
        </w:rPr>
        <w:t>Proceedings of the 20th International Conference on Intelligent User Interfaces</w:t>
      </w:r>
      <w:r>
        <w:t xml:space="preserve"> (IUI '15). ACM, New York, NY, USA, 67-77.</w:t>
      </w:r>
      <w:bookmarkEnd w:id="350"/>
    </w:p>
    <w:p w14:paraId="1D6A2EC8" w14:textId="4CA02A33" w:rsidR="00F921A9" w:rsidRDefault="00F921A9" w:rsidP="00F921A9">
      <w:pPr>
        <w:pStyle w:val="References"/>
      </w:pPr>
      <w:bookmarkStart w:id="351" w:name="_Ref422842128"/>
      <w:proofErr w:type="spellStart"/>
      <w:r>
        <w:t>Haimo</w:t>
      </w:r>
      <w:proofErr w:type="spellEnd"/>
      <w:r>
        <w:t xml:space="preserve"> Zhang and Yang Li. 2014. </w:t>
      </w:r>
      <w:proofErr w:type="spellStart"/>
      <w:r>
        <w:t>GestKeyboard</w:t>
      </w:r>
      <w:proofErr w:type="spellEnd"/>
      <w:r>
        <w:t xml:space="preserve">: enabling gesture-based interaction on ordinary physical keyboard. In </w:t>
      </w:r>
      <w:r>
        <w:rPr>
          <w:rStyle w:val="Emphasis"/>
        </w:rPr>
        <w:t xml:space="preserve">Proceedings of the 32nd annual ACM </w:t>
      </w:r>
      <w:r>
        <w:rPr>
          <w:rStyle w:val="Emphasis"/>
        </w:rPr>
        <w:lastRenderedPageBreak/>
        <w:t>conference on Human factors in computing systems</w:t>
      </w:r>
      <w:r>
        <w:t xml:space="preserve"> (CHI '14). ACM, New York, NY, USA, 1675-1684.</w:t>
      </w:r>
      <w:bookmarkEnd w:id="351"/>
    </w:p>
    <w:p w14:paraId="431AEACB" w14:textId="7465EAB0" w:rsidR="00DD077C" w:rsidRDefault="00DD077C" w:rsidP="00DD077C">
      <w:pPr>
        <w:pStyle w:val="References"/>
        <w:numPr>
          <w:ilvl w:val="0"/>
          <w:numId w:val="0"/>
        </w:numPr>
        <w:ind w:left="360"/>
        <w:rPr>
          <w:ins w:id="352" w:author="David Ahlström" w:date="2015-08-20T18:04:00Z"/>
        </w:rPr>
      </w:pPr>
      <w:r w:rsidRPr="00DD077C">
        <w:rPr>
          <w:highlight w:val="yellow"/>
        </w:rPr>
        <w:t>According to new format, we need to put DOIs to the references</w:t>
      </w:r>
      <w:r>
        <w:t>.</w:t>
      </w:r>
    </w:p>
    <w:p w14:paraId="5942890E" w14:textId="77777777" w:rsidR="003F5F10" w:rsidRDefault="003F5F10" w:rsidP="00DD077C">
      <w:pPr>
        <w:pStyle w:val="References"/>
        <w:numPr>
          <w:ilvl w:val="0"/>
          <w:numId w:val="0"/>
        </w:numPr>
        <w:ind w:left="360"/>
        <w:rPr>
          <w:ins w:id="353" w:author="David Ahlström" w:date="2015-08-20T18:05:00Z"/>
        </w:rPr>
      </w:pPr>
    </w:p>
    <w:p w14:paraId="728688A8" w14:textId="77777777" w:rsidR="003F5F10" w:rsidRDefault="003F5F10" w:rsidP="00DD077C">
      <w:pPr>
        <w:pStyle w:val="References"/>
        <w:numPr>
          <w:ilvl w:val="0"/>
          <w:numId w:val="0"/>
        </w:numPr>
        <w:ind w:left="360"/>
        <w:rPr>
          <w:ins w:id="354" w:author="David Ahlström" w:date="2015-08-20T18:05:00Z"/>
        </w:rPr>
      </w:pPr>
    </w:p>
    <w:p w14:paraId="2E35935D" w14:textId="77777777" w:rsidR="003F5F10" w:rsidRDefault="003F5F10" w:rsidP="00DD077C">
      <w:pPr>
        <w:pStyle w:val="References"/>
        <w:numPr>
          <w:ilvl w:val="0"/>
          <w:numId w:val="0"/>
        </w:numPr>
        <w:ind w:left="360"/>
        <w:rPr>
          <w:ins w:id="355" w:author="David Ahlström" w:date="2015-08-20T18:05:00Z"/>
        </w:rPr>
      </w:pPr>
    </w:p>
    <w:p w14:paraId="586313DA" w14:textId="77777777" w:rsidR="003F5F10" w:rsidRDefault="003F5F10" w:rsidP="00DD077C">
      <w:pPr>
        <w:pStyle w:val="References"/>
        <w:numPr>
          <w:ilvl w:val="0"/>
          <w:numId w:val="0"/>
        </w:numPr>
        <w:ind w:left="360"/>
        <w:rPr>
          <w:ins w:id="356" w:author="David Ahlström" w:date="2015-08-20T18:05:00Z"/>
        </w:rPr>
      </w:pPr>
    </w:p>
    <w:p w14:paraId="6BFD6D75" w14:textId="77777777" w:rsidR="003F5F10" w:rsidRDefault="003F5F10" w:rsidP="00DD077C">
      <w:pPr>
        <w:pStyle w:val="References"/>
        <w:numPr>
          <w:ilvl w:val="0"/>
          <w:numId w:val="0"/>
        </w:numPr>
        <w:ind w:left="360"/>
        <w:rPr>
          <w:ins w:id="357" w:author="David Ahlström" w:date="2015-08-20T18:05:00Z"/>
        </w:rPr>
      </w:pPr>
    </w:p>
    <w:p w14:paraId="745D047B" w14:textId="77777777" w:rsidR="003F5F10" w:rsidRDefault="003F5F10" w:rsidP="00DD077C">
      <w:pPr>
        <w:pStyle w:val="References"/>
        <w:numPr>
          <w:ilvl w:val="0"/>
          <w:numId w:val="0"/>
        </w:numPr>
        <w:ind w:left="360"/>
        <w:rPr>
          <w:ins w:id="358" w:author="David Ahlström" w:date="2015-08-20T18:05:00Z"/>
        </w:rPr>
      </w:pPr>
    </w:p>
    <w:p w14:paraId="2F81E0F0" w14:textId="77777777" w:rsidR="003F5F10" w:rsidRDefault="003F5F10" w:rsidP="00DD077C">
      <w:pPr>
        <w:pStyle w:val="References"/>
        <w:numPr>
          <w:ilvl w:val="0"/>
          <w:numId w:val="0"/>
        </w:numPr>
        <w:ind w:left="360"/>
      </w:pPr>
    </w:p>
    <w:p w14:paraId="1520376D" w14:textId="77777777" w:rsidR="003F5F10" w:rsidRDefault="003F5F10" w:rsidP="003F5F10">
      <w:pPr>
        <w:pStyle w:val="Heading2"/>
      </w:pPr>
      <w:r>
        <w:t>Study 1A: Blimp height levels</w:t>
      </w:r>
    </w:p>
    <w:p w14:paraId="0FFB0187" w14:textId="77777777" w:rsidR="003F5F10" w:rsidRDefault="003F5F10" w:rsidP="003F5F10">
      <w:r>
        <w:t xml:space="preserve">We evaluate </w:t>
      </w:r>
      <w:r>
        <w:rPr>
          <w:highlight w:val="yellow"/>
        </w:rPr>
        <w:t>4 different blimp</w:t>
      </w:r>
      <w:r w:rsidRPr="00A53427">
        <w:rPr>
          <w:highlight w:val="yellow"/>
        </w:rPr>
        <w:t xml:space="preserve"> height levels</w:t>
      </w:r>
      <w:r>
        <w:t xml:space="preserve"> for the two </w:t>
      </w:r>
      <w:proofErr w:type="gramStart"/>
      <w:r>
        <w:t>material</w:t>
      </w:r>
      <w:proofErr w:type="gramEnd"/>
      <w:r>
        <w:t>.</w:t>
      </w:r>
    </w:p>
    <w:p w14:paraId="2B7662F9" w14:textId="77777777" w:rsidR="003F5F10" w:rsidRDefault="003F5F10" w:rsidP="003F5F10">
      <w:r>
        <w:t>Study factors: heights (4, 0.6mm, 0.8mm, 1.0mm, 1.2mm) × materials (2) giving a 4×2 factorial design. The task consisted of asking the user to flick over a blimp. The system recorded matching accuracy for each blimp.</w:t>
      </w:r>
    </w:p>
    <w:p w14:paraId="77BFB682" w14:textId="77777777" w:rsidR="003F5F10" w:rsidRDefault="003F5F10" w:rsidP="003F5F10">
      <w:r>
        <w:t>Task: flick over blimps under the conditions. Record classification accuracy.</w:t>
      </w:r>
    </w:p>
    <w:p w14:paraId="10C98115" w14:textId="77777777" w:rsidR="003F5F10" w:rsidRDefault="003F5F10" w:rsidP="003F5F10">
      <w:r w:rsidRPr="00557DE3">
        <w:t xml:space="preserve">Procedure: </w:t>
      </w:r>
      <w:r>
        <w:t xml:space="preserve">We printed 8 stripes (x width by x length, as shown in Figure x) with the 8 conditions. Participants are first required to swipe through the stripes with bare index fingers and asked to point out whether they can tell the difference height levels. The result is used as baseline. Then they wear our prototype device with two motion sensors on index finger and wrist, one each. Similar to the procedure described in the previous section, the participants are given prompt on a monitor and perform swiping gestures on each blimp. Each blimp takes 65 swipes, all without nail, vertically. </w:t>
      </w:r>
      <w:proofErr w:type="gramStart"/>
      <w:r>
        <w:t>Swipes with each condition is</w:t>
      </w:r>
      <w:proofErr w:type="gramEnd"/>
      <w:r>
        <w:t xml:space="preserve"> labeled with a unique number.</w:t>
      </w:r>
    </w:p>
    <w:p w14:paraId="1D69ACD1" w14:textId="77777777" w:rsidR="003F5F10" w:rsidRDefault="003F5F10" w:rsidP="003F5F10">
      <w:pPr>
        <w:jc w:val="center"/>
        <w:rPr>
          <w:b/>
          <w:spacing w:val="-2"/>
        </w:rPr>
      </w:pPr>
      <w:r>
        <w:rPr>
          <w:noProof/>
        </w:rPr>
        <mc:AlternateContent>
          <mc:Choice Requires="wps">
            <w:drawing>
              <wp:anchor distT="0" distB="0" distL="114300" distR="114300" simplePos="0" relativeHeight="251663872" behindDoc="0" locked="0" layoutInCell="1" allowOverlap="1" wp14:anchorId="2C8480BB" wp14:editId="724B459F">
                <wp:simplePos x="0" y="0"/>
                <wp:positionH relativeFrom="column">
                  <wp:posOffset>571500</wp:posOffset>
                </wp:positionH>
                <wp:positionV relativeFrom="paragraph">
                  <wp:posOffset>84455</wp:posOffset>
                </wp:positionV>
                <wp:extent cx="1986280" cy="928370"/>
                <wp:effectExtent l="0" t="0" r="0" b="0"/>
                <wp:wrapNone/>
                <wp:docPr id="6" name="Freeform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noTextEdit="1"/>
                      </wps:cNvSpPr>
                      <wps:spPr bwMode="auto">
                        <a:xfrm>
                          <a:off x="0" y="0"/>
                          <a:ext cx="1986280" cy="928370"/>
                        </a:xfrm>
                        <a:custGeom>
                          <a:avLst/>
                          <a:gdLst>
                            <a:gd name="T0" fmla="+- 0 4151 1403"/>
                            <a:gd name="T1" fmla="*/ T0 w 5517"/>
                            <a:gd name="T2" fmla="+- 0 19372 17628"/>
                            <a:gd name="T3" fmla="*/ 19372 h 2579"/>
                            <a:gd name="T4" fmla="+- 0 5516 1403"/>
                            <a:gd name="T5" fmla="*/ T4 w 5517"/>
                            <a:gd name="T6" fmla="+- 0 19240 17628"/>
                            <a:gd name="T7" fmla="*/ 19240 h 2579"/>
                            <a:gd name="T8" fmla="+- 0 2104 1403"/>
                            <a:gd name="T9" fmla="*/ T8 w 5517"/>
                            <a:gd name="T10" fmla="+- 0 19410 17628"/>
                            <a:gd name="T11" fmla="*/ 19410 h 2579"/>
                            <a:gd name="T12" fmla="+- 0 2047 1403"/>
                            <a:gd name="T13" fmla="*/ T12 w 5517"/>
                            <a:gd name="T14" fmla="+- 0 18178 17628"/>
                            <a:gd name="T15" fmla="*/ 18178 h 2579"/>
                            <a:gd name="T16" fmla="+- 0 1990 1403"/>
                            <a:gd name="T17" fmla="*/ T16 w 5517"/>
                            <a:gd name="T18" fmla="+- 0 17932 17628"/>
                            <a:gd name="T19" fmla="*/ 17932 h 2579"/>
                            <a:gd name="T20" fmla="+- 0 2445 1403"/>
                            <a:gd name="T21" fmla="*/ T20 w 5517"/>
                            <a:gd name="T22" fmla="+- 0 19240 17628"/>
                            <a:gd name="T23" fmla="*/ 19240 h 2579"/>
                            <a:gd name="T24" fmla="+- 0 2502 1403"/>
                            <a:gd name="T25" fmla="*/ T24 w 5517"/>
                            <a:gd name="T26" fmla="+- 0 19031 17628"/>
                            <a:gd name="T27" fmla="*/ 19031 h 2579"/>
                            <a:gd name="T28" fmla="+- 0 2597 1403"/>
                            <a:gd name="T29" fmla="*/ T28 w 5517"/>
                            <a:gd name="T30" fmla="+- 0 18841 17628"/>
                            <a:gd name="T31" fmla="*/ 18841 h 2579"/>
                            <a:gd name="T32" fmla="+- 0 2749 1403"/>
                            <a:gd name="T33" fmla="*/ T32 w 5517"/>
                            <a:gd name="T34" fmla="+- 0 18652 17628"/>
                            <a:gd name="T35" fmla="*/ 18652 h 2579"/>
                            <a:gd name="T36" fmla="+- 0 2938 1403"/>
                            <a:gd name="T37" fmla="*/ T36 w 5517"/>
                            <a:gd name="T38" fmla="+- 0 18481 17628"/>
                            <a:gd name="T39" fmla="*/ 18481 h 2579"/>
                            <a:gd name="T40" fmla="+- 0 3109 1403"/>
                            <a:gd name="T41" fmla="*/ T40 w 5517"/>
                            <a:gd name="T42" fmla="+- 0 18330 17628"/>
                            <a:gd name="T43" fmla="*/ 18330 h 2579"/>
                            <a:gd name="T44" fmla="+- 0 3317 1403"/>
                            <a:gd name="T45" fmla="*/ T44 w 5517"/>
                            <a:gd name="T46" fmla="+- 0 18197 17628"/>
                            <a:gd name="T47" fmla="*/ 18197 h 2579"/>
                            <a:gd name="T48" fmla="+- 0 3620 1403"/>
                            <a:gd name="T49" fmla="*/ T48 w 5517"/>
                            <a:gd name="T50" fmla="+- 0 18045 17628"/>
                            <a:gd name="T51" fmla="*/ 18045 h 2579"/>
                            <a:gd name="T52" fmla="+- 0 4056 1403"/>
                            <a:gd name="T53" fmla="*/ T52 w 5517"/>
                            <a:gd name="T54" fmla="+- 0 17913 17628"/>
                            <a:gd name="T55" fmla="*/ 17913 h 2579"/>
                            <a:gd name="T56" fmla="+- 0 4549 1403"/>
                            <a:gd name="T57" fmla="*/ T56 w 5517"/>
                            <a:gd name="T58" fmla="+- 0 17761 17628"/>
                            <a:gd name="T59" fmla="*/ 17761 h 2579"/>
                            <a:gd name="T60" fmla="+- 0 5156 1403"/>
                            <a:gd name="T61" fmla="*/ T60 w 5517"/>
                            <a:gd name="T62" fmla="+- 0 17704 17628"/>
                            <a:gd name="T63" fmla="*/ 17704 h 2579"/>
                            <a:gd name="T64" fmla="+- 0 6141 1403"/>
                            <a:gd name="T65" fmla="*/ T64 w 5517"/>
                            <a:gd name="T66" fmla="+- 0 17685 17628"/>
                            <a:gd name="T67" fmla="*/ 17685 h 2579"/>
                            <a:gd name="T68" fmla="+- 0 6407 1403"/>
                            <a:gd name="T69" fmla="*/ T68 w 5517"/>
                            <a:gd name="T70" fmla="+- 0 17742 17628"/>
                            <a:gd name="T71" fmla="*/ 17742 h 2579"/>
                            <a:gd name="T72" fmla="+- 0 4625 1403"/>
                            <a:gd name="T73" fmla="*/ T72 w 5517"/>
                            <a:gd name="T74" fmla="+- 0 19259 17628"/>
                            <a:gd name="T75" fmla="*/ 19259 h 2579"/>
                            <a:gd name="T76" fmla="+- 0 5478 1403"/>
                            <a:gd name="T77" fmla="*/ T76 w 5517"/>
                            <a:gd name="T78" fmla="+- 0 19202 17628"/>
                            <a:gd name="T79" fmla="*/ 19202 h 2579"/>
                            <a:gd name="T80" fmla="+- 0 5535 1403"/>
                            <a:gd name="T81" fmla="*/ T80 w 5517"/>
                            <a:gd name="T82" fmla="+- 0 19372 17628"/>
                            <a:gd name="T83" fmla="*/ 19372 h 2579"/>
                            <a:gd name="T84" fmla="+- 0 6407 1403"/>
                            <a:gd name="T85" fmla="*/ T84 w 5517"/>
                            <a:gd name="T86" fmla="+- 0 19391 17628"/>
                            <a:gd name="T87" fmla="*/ 19391 h 2579"/>
                            <a:gd name="T88" fmla="+- 0 1422 1403"/>
                            <a:gd name="T89" fmla="*/ T88 w 5517"/>
                            <a:gd name="T90" fmla="+- 0 19240 17628"/>
                            <a:gd name="T91" fmla="*/ 19240 h 2579"/>
                            <a:gd name="T92" fmla="+- 0 1554 1403"/>
                            <a:gd name="T93" fmla="*/ T92 w 5517"/>
                            <a:gd name="T94" fmla="+- 0 19429 17628"/>
                            <a:gd name="T95" fmla="*/ 19429 h 2579"/>
                            <a:gd name="T96" fmla="+- 0 1422 1403"/>
                            <a:gd name="T97" fmla="*/ T96 w 5517"/>
                            <a:gd name="T98" fmla="+- 0 19315 17628"/>
                            <a:gd name="T99" fmla="*/ 19315 h 2579"/>
                            <a:gd name="T100" fmla="+- 0 1668 1403"/>
                            <a:gd name="T101" fmla="*/ T100 w 5517"/>
                            <a:gd name="T102" fmla="+- 0 19240 17628"/>
                            <a:gd name="T103" fmla="*/ 19240 h 2579"/>
                            <a:gd name="T104" fmla="+- 0 1839 1403"/>
                            <a:gd name="T105" fmla="*/ T104 w 5517"/>
                            <a:gd name="T106" fmla="+- 0 19391 17628"/>
                            <a:gd name="T107" fmla="*/ 19391 h 2579"/>
                            <a:gd name="T108" fmla="+- 0 1914 1403"/>
                            <a:gd name="T109" fmla="*/ T108 w 5517"/>
                            <a:gd name="T110" fmla="+- 0 19259 17628"/>
                            <a:gd name="T111" fmla="*/ 19259 h 2579"/>
                            <a:gd name="T112" fmla="+- 0 1687 1403"/>
                            <a:gd name="T113" fmla="*/ T112 w 5517"/>
                            <a:gd name="T114" fmla="+- 0 19183 17628"/>
                            <a:gd name="T115" fmla="*/ 19183 h 2579"/>
                            <a:gd name="T116" fmla="+- 0 1441 1403"/>
                            <a:gd name="T117" fmla="*/ T116 w 5517"/>
                            <a:gd name="T118" fmla="+- 0 17894 17628"/>
                            <a:gd name="T119" fmla="*/ 17894 h 2579"/>
                            <a:gd name="T120" fmla="+- 0 1535 1403"/>
                            <a:gd name="T121" fmla="*/ T120 w 5517"/>
                            <a:gd name="T122" fmla="+- 0 18064 17628"/>
                            <a:gd name="T123" fmla="*/ 18064 h 2579"/>
                            <a:gd name="T124" fmla="+- 0 1592 1403"/>
                            <a:gd name="T125" fmla="*/ T124 w 5517"/>
                            <a:gd name="T126" fmla="+- 0 18121 17628"/>
                            <a:gd name="T127" fmla="*/ 18121 h 2579"/>
                            <a:gd name="T128" fmla="+- 0 1820 1403"/>
                            <a:gd name="T129" fmla="*/ T128 w 5517"/>
                            <a:gd name="T130" fmla="+- 0 17875 17628"/>
                            <a:gd name="T131" fmla="*/ 17875 h 2579"/>
                            <a:gd name="T132" fmla="+- 0 1706 1403"/>
                            <a:gd name="T133" fmla="*/ T132 w 5517"/>
                            <a:gd name="T134" fmla="+- 0 18026 17628"/>
                            <a:gd name="T135" fmla="*/ 18026 h 2579"/>
                            <a:gd name="T136" fmla="+- 0 1952 1403"/>
                            <a:gd name="T137" fmla="*/ T136 w 5517"/>
                            <a:gd name="T138" fmla="+- 0 18064 17628"/>
                            <a:gd name="T139" fmla="*/ 18064 h 2579"/>
                            <a:gd name="T140" fmla="+- 0 2009 1403"/>
                            <a:gd name="T141" fmla="*/ T140 w 5517"/>
                            <a:gd name="T142" fmla="+- 0 18311 17628"/>
                            <a:gd name="T143" fmla="*/ 18311 h 2579"/>
                            <a:gd name="T144" fmla="+- 0 1763 1403"/>
                            <a:gd name="T145" fmla="*/ T144 w 5517"/>
                            <a:gd name="T146" fmla="+- 0 18311 17628"/>
                            <a:gd name="T147" fmla="*/ 18311 h 2579"/>
                            <a:gd name="T148" fmla="+- 0 4606 1403"/>
                            <a:gd name="T149" fmla="*/ T148 w 5517"/>
                            <a:gd name="T150" fmla="+- 0 17780 17628"/>
                            <a:gd name="T151" fmla="*/ 17780 h 2579"/>
                            <a:gd name="T152" fmla="+- 0 4511 1403"/>
                            <a:gd name="T153" fmla="*/ T152 w 5517"/>
                            <a:gd name="T154" fmla="+- 0 17913 17628"/>
                            <a:gd name="T155" fmla="*/ 17913 h 2579"/>
                            <a:gd name="T156" fmla="+- 0 4606 1403"/>
                            <a:gd name="T157" fmla="*/ T156 w 5517"/>
                            <a:gd name="T158" fmla="+- 0 17723 17628"/>
                            <a:gd name="T159" fmla="*/ 17723 h 2579"/>
                            <a:gd name="T160" fmla="+- 0 4720 1403"/>
                            <a:gd name="T161" fmla="*/ T160 w 5517"/>
                            <a:gd name="T162" fmla="+- 0 17856 17628"/>
                            <a:gd name="T163" fmla="*/ 17856 h 2579"/>
                            <a:gd name="T164" fmla="+- 0 4398 1403"/>
                            <a:gd name="T165" fmla="*/ T164 w 5517"/>
                            <a:gd name="T166" fmla="+- 0 19789 17628"/>
                            <a:gd name="T167" fmla="*/ 19789 h 2579"/>
                            <a:gd name="T168" fmla="+- 0 4379 1403"/>
                            <a:gd name="T169" fmla="*/ T168 w 5517"/>
                            <a:gd name="T170" fmla="+- 0 20055 17628"/>
                            <a:gd name="T171" fmla="*/ 20055 h 2579"/>
                            <a:gd name="T172" fmla="+- 0 4587 1403"/>
                            <a:gd name="T173" fmla="*/ T172 w 5517"/>
                            <a:gd name="T174" fmla="+- 0 20055 17628"/>
                            <a:gd name="T175" fmla="*/ 20055 h 2579"/>
                            <a:gd name="T176" fmla="+- 0 4492 1403"/>
                            <a:gd name="T177" fmla="*/ T176 w 5517"/>
                            <a:gd name="T178" fmla="+- 0 19865 17628"/>
                            <a:gd name="T179" fmla="*/ 19865 h 2579"/>
                            <a:gd name="T180" fmla="+- 0 4871 1403"/>
                            <a:gd name="T181" fmla="*/ T180 w 5517"/>
                            <a:gd name="T182" fmla="+- 0 19770 17628"/>
                            <a:gd name="T183" fmla="*/ 19770 h 2579"/>
                            <a:gd name="T184" fmla="+- 0 5042 1403"/>
                            <a:gd name="T185" fmla="*/ T184 w 5517"/>
                            <a:gd name="T186" fmla="+- 0 19922 17628"/>
                            <a:gd name="T187" fmla="*/ 19922 h 2579"/>
                            <a:gd name="T188" fmla="+- 0 5023 1403"/>
                            <a:gd name="T189" fmla="*/ T188 w 5517"/>
                            <a:gd name="T190" fmla="+- 0 20130 17628"/>
                            <a:gd name="T191" fmla="*/ 20130 h 2579"/>
                            <a:gd name="T192" fmla="+- 0 5307 1403"/>
                            <a:gd name="T193" fmla="*/ T192 w 5517"/>
                            <a:gd name="T194" fmla="+- 0 20017 17628"/>
                            <a:gd name="T195" fmla="*/ 20017 h 2579"/>
                            <a:gd name="T196" fmla="+- 0 5364 1403"/>
                            <a:gd name="T197" fmla="*/ T196 w 5517"/>
                            <a:gd name="T198" fmla="+- 0 20055 17628"/>
                            <a:gd name="T199" fmla="*/ 20055 h 2579"/>
                            <a:gd name="T200" fmla="+- 0 5497 1403"/>
                            <a:gd name="T201" fmla="*/ T200 w 5517"/>
                            <a:gd name="T202" fmla="+- 0 19979 17628"/>
                            <a:gd name="T203" fmla="*/ 19979 h 2579"/>
                            <a:gd name="T204" fmla="+- 0 5554 1403"/>
                            <a:gd name="T205" fmla="*/ T204 w 5517"/>
                            <a:gd name="T206" fmla="+- 0 19941 17628"/>
                            <a:gd name="T207" fmla="*/ 19941 h 2579"/>
                            <a:gd name="T208" fmla="+- 0 5706 1403"/>
                            <a:gd name="T209" fmla="*/ T208 w 5517"/>
                            <a:gd name="T210" fmla="+- 0 20206 17628"/>
                            <a:gd name="T211" fmla="*/ 20206 h 2579"/>
                            <a:gd name="T212" fmla="+- 0 5857 1403"/>
                            <a:gd name="T213" fmla="*/ T212 w 5517"/>
                            <a:gd name="T214" fmla="+- 0 20206 17628"/>
                            <a:gd name="T215" fmla="*/ 20206 h 2579"/>
                            <a:gd name="T216" fmla="+- 0 5933 1403"/>
                            <a:gd name="T217" fmla="*/ T216 w 5517"/>
                            <a:gd name="T218" fmla="+- 0 20017 17628"/>
                            <a:gd name="T219" fmla="*/ 20017 h 2579"/>
                            <a:gd name="T220" fmla="+- 0 6009 1403"/>
                            <a:gd name="T221" fmla="*/ T220 w 5517"/>
                            <a:gd name="T222" fmla="+- 0 20130 17628"/>
                            <a:gd name="T223" fmla="*/ 20130 h 2579"/>
                            <a:gd name="T224" fmla="+- 0 6066 1403"/>
                            <a:gd name="T225" fmla="*/ T224 w 5517"/>
                            <a:gd name="T226" fmla="+- 0 20055 17628"/>
                            <a:gd name="T227" fmla="*/ 20055 h 2579"/>
                            <a:gd name="T228" fmla="+- 0 6198 1403"/>
                            <a:gd name="T229" fmla="*/ T228 w 5517"/>
                            <a:gd name="T230" fmla="+- 0 20036 17628"/>
                            <a:gd name="T231" fmla="*/ 20036 h 25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517" h="2579" extrusionOk="0">
                              <a:moveTo>
                                <a:pt x="701" y="1782"/>
                              </a:moveTo>
                              <a:cubicBezTo>
                                <a:pt x="1124" y="1782"/>
                                <a:pt x="1556" y="1790"/>
                                <a:pt x="1971" y="1763"/>
                              </a:cubicBezTo>
                              <a:cubicBezTo>
                                <a:pt x="2229" y="1746"/>
                                <a:pt x="2493" y="1761"/>
                                <a:pt x="2748" y="1744"/>
                              </a:cubicBezTo>
                              <a:cubicBezTo>
                                <a:pt x="2804" y="1740"/>
                                <a:pt x="2836" y="1734"/>
                                <a:pt x="2881" y="1725"/>
                              </a:cubicBezTo>
                              <a:cubicBezTo>
                                <a:pt x="2986" y="1703"/>
                                <a:pt x="3092" y="1666"/>
                                <a:pt x="3203" y="1649"/>
                              </a:cubicBezTo>
                              <a:cubicBezTo>
                                <a:pt x="3487" y="1606"/>
                                <a:pt x="3854" y="1635"/>
                                <a:pt x="4113" y="1612"/>
                              </a:cubicBezTo>
                              <a:cubicBezTo>
                                <a:pt x="4282" y="1597"/>
                                <a:pt x="4468" y="1619"/>
                                <a:pt x="4625" y="1631"/>
                              </a:cubicBezTo>
                              <a:cubicBezTo>
                                <a:pt x="4918" y="1654"/>
                                <a:pt x="5222" y="1631"/>
                                <a:pt x="5516" y="1631"/>
                              </a:cubicBezTo>
                            </a:path>
                            <a:path w="5517" h="2579" extrusionOk="0">
                              <a:moveTo>
                                <a:pt x="701" y="1782"/>
                              </a:moveTo>
                              <a:cubicBezTo>
                                <a:pt x="701" y="1610"/>
                                <a:pt x="690" y="1441"/>
                                <a:pt x="682" y="1270"/>
                              </a:cubicBezTo>
                              <a:cubicBezTo>
                                <a:pt x="676" y="1130"/>
                                <a:pt x="669" y="991"/>
                                <a:pt x="663" y="853"/>
                              </a:cubicBezTo>
                              <a:cubicBezTo>
                                <a:pt x="659" y="749"/>
                                <a:pt x="656" y="651"/>
                                <a:pt x="644" y="550"/>
                              </a:cubicBezTo>
                              <a:cubicBezTo>
                                <a:pt x="639" y="510"/>
                                <a:pt x="630" y="468"/>
                                <a:pt x="625" y="436"/>
                              </a:cubicBezTo>
                              <a:cubicBezTo>
                                <a:pt x="618" y="392"/>
                                <a:pt x="625" y="385"/>
                                <a:pt x="606" y="361"/>
                              </a:cubicBezTo>
                              <a:cubicBezTo>
                                <a:pt x="589" y="340"/>
                                <a:pt x="598" y="335"/>
                                <a:pt x="587" y="304"/>
                              </a:cubicBezTo>
                              <a:cubicBezTo>
                                <a:pt x="576" y="273"/>
                                <a:pt x="570" y="266"/>
                                <a:pt x="568" y="228"/>
                              </a:cubicBezTo>
                              <a:cubicBezTo>
                                <a:pt x="564" y="153"/>
                                <a:pt x="568" y="76"/>
                                <a:pt x="568" y="0"/>
                              </a:cubicBezTo>
                            </a:path>
                            <a:path w="5517" h="2579" extrusionOk="0">
                              <a:moveTo>
                                <a:pt x="1042" y="1612"/>
                              </a:moveTo>
                              <a:cubicBezTo>
                                <a:pt x="1042" y="1587"/>
                                <a:pt x="1017" y="1580"/>
                                <a:pt x="1023" y="1555"/>
                              </a:cubicBezTo>
                              <a:cubicBezTo>
                                <a:pt x="1032" y="1517"/>
                                <a:pt x="1067" y="1495"/>
                                <a:pt x="1080" y="1460"/>
                              </a:cubicBezTo>
                              <a:cubicBezTo>
                                <a:pt x="1091" y="1428"/>
                                <a:pt x="1090" y="1428"/>
                                <a:pt x="1099" y="1403"/>
                              </a:cubicBezTo>
                              <a:cubicBezTo>
                                <a:pt x="1107" y="1381"/>
                                <a:pt x="1108" y="1348"/>
                                <a:pt x="1118" y="1327"/>
                              </a:cubicBezTo>
                              <a:cubicBezTo>
                                <a:pt x="1130" y="1303"/>
                                <a:pt x="1137" y="1302"/>
                                <a:pt x="1156" y="1270"/>
                              </a:cubicBezTo>
                              <a:cubicBezTo>
                                <a:pt x="1164" y="1256"/>
                                <a:pt x="1180" y="1229"/>
                                <a:pt x="1194" y="1213"/>
                              </a:cubicBezTo>
                              <a:cubicBezTo>
                                <a:pt x="1206" y="1199"/>
                                <a:pt x="1218" y="1183"/>
                                <a:pt x="1232" y="1157"/>
                              </a:cubicBezTo>
                              <a:cubicBezTo>
                                <a:pt x="1234" y="1154"/>
                                <a:pt x="1263" y="1089"/>
                                <a:pt x="1270" y="1081"/>
                              </a:cubicBezTo>
                              <a:cubicBezTo>
                                <a:pt x="1286" y="1063"/>
                                <a:pt x="1328" y="1047"/>
                                <a:pt x="1346" y="1024"/>
                              </a:cubicBezTo>
                              <a:cubicBezTo>
                                <a:pt x="1367" y="997"/>
                                <a:pt x="1388" y="958"/>
                                <a:pt x="1421" y="929"/>
                              </a:cubicBezTo>
                              <a:cubicBezTo>
                                <a:pt x="1437" y="915"/>
                                <a:pt x="1465" y="900"/>
                                <a:pt x="1478" y="891"/>
                              </a:cubicBezTo>
                              <a:cubicBezTo>
                                <a:pt x="1507" y="870"/>
                                <a:pt x="1514" y="867"/>
                                <a:pt x="1535" y="853"/>
                              </a:cubicBezTo>
                              <a:cubicBezTo>
                                <a:pt x="1562" y="835"/>
                                <a:pt x="1576" y="829"/>
                                <a:pt x="1592" y="815"/>
                              </a:cubicBezTo>
                              <a:cubicBezTo>
                                <a:pt x="1601" y="807"/>
                                <a:pt x="1618" y="770"/>
                                <a:pt x="1630" y="759"/>
                              </a:cubicBezTo>
                              <a:cubicBezTo>
                                <a:pt x="1653" y="737"/>
                                <a:pt x="1690" y="714"/>
                                <a:pt x="1706" y="702"/>
                              </a:cubicBezTo>
                              <a:cubicBezTo>
                                <a:pt x="1719" y="693"/>
                                <a:pt x="1738" y="680"/>
                                <a:pt x="1763" y="664"/>
                              </a:cubicBezTo>
                              <a:cubicBezTo>
                                <a:pt x="1804" y="638"/>
                                <a:pt x="1814" y="632"/>
                                <a:pt x="1857" y="607"/>
                              </a:cubicBezTo>
                              <a:cubicBezTo>
                                <a:pt x="1880" y="594"/>
                                <a:pt x="1884" y="590"/>
                                <a:pt x="1914" y="569"/>
                              </a:cubicBezTo>
                              <a:cubicBezTo>
                                <a:pt x="1948" y="545"/>
                                <a:pt x="1978" y="532"/>
                                <a:pt x="2009" y="512"/>
                              </a:cubicBezTo>
                              <a:cubicBezTo>
                                <a:pt x="2035" y="496"/>
                                <a:pt x="2075" y="494"/>
                                <a:pt x="2104" y="474"/>
                              </a:cubicBezTo>
                              <a:cubicBezTo>
                                <a:pt x="2147" y="444"/>
                                <a:pt x="2173" y="433"/>
                                <a:pt x="2217" y="417"/>
                              </a:cubicBezTo>
                              <a:cubicBezTo>
                                <a:pt x="2266" y="399"/>
                                <a:pt x="2318" y="375"/>
                                <a:pt x="2369" y="361"/>
                              </a:cubicBezTo>
                              <a:cubicBezTo>
                                <a:pt x="2413" y="349"/>
                                <a:pt x="2458" y="334"/>
                                <a:pt x="2502" y="323"/>
                              </a:cubicBezTo>
                              <a:cubicBezTo>
                                <a:pt x="2554" y="310"/>
                                <a:pt x="2602" y="305"/>
                                <a:pt x="2653" y="285"/>
                              </a:cubicBezTo>
                              <a:cubicBezTo>
                                <a:pt x="2691" y="270"/>
                                <a:pt x="2732" y="260"/>
                                <a:pt x="2767" y="247"/>
                              </a:cubicBezTo>
                              <a:cubicBezTo>
                                <a:pt x="2827" y="225"/>
                                <a:pt x="2873" y="174"/>
                                <a:pt x="2938" y="152"/>
                              </a:cubicBezTo>
                              <a:cubicBezTo>
                                <a:pt x="2998" y="131"/>
                                <a:pt x="3081" y="134"/>
                                <a:pt x="3146" y="133"/>
                              </a:cubicBezTo>
                              <a:cubicBezTo>
                                <a:pt x="3270" y="131"/>
                                <a:pt x="3386" y="136"/>
                                <a:pt x="3506" y="114"/>
                              </a:cubicBezTo>
                              <a:cubicBezTo>
                                <a:pt x="3548" y="106"/>
                                <a:pt x="3577" y="104"/>
                                <a:pt x="3620" y="95"/>
                              </a:cubicBezTo>
                              <a:cubicBezTo>
                                <a:pt x="3667" y="85"/>
                                <a:pt x="3708" y="84"/>
                                <a:pt x="3753" y="76"/>
                              </a:cubicBezTo>
                              <a:cubicBezTo>
                                <a:pt x="3810" y="66"/>
                                <a:pt x="3864" y="61"/>
                                <a:pt x="3923" y="57"/>
                              </a:cubicBezTo>
                              <a:cubicBezTo>
                                <a:pt x="4064" y="47"/>
                                <a:pt x="4229" y="46"/>
                                <a:pt x="4359" y="38"/>
                              </a:cubicBezTo>
                              <a:cubicBezTo>
                                <a:pt x="4484" y="30"/>
                                <a:pt x="4626" y="34"/>
                                <a:pt x="4738" y="57"/>
                              </a:cubicBezTo>
                              <a:cubicBezTo>
                                <a:pt x="4786" y="67"/>
                                <a:pt x="4809" y="81"/>
                                <a:pt x="4852" y="95"/>
                              </a:cubicBezTo>
                              <a:cubicBezTo>
                                <a:pt x="4881" y="104"/>
                                <a:pt x="4888" y="111"/>
                                <a:pt x="4909" y="114"/>
                              </a:cubicBezTo>
                              <a:cubicBezTo>
                                <a:pt x="4940" y="118"/>
                                <a:pt x="4973" y="112"/>
                                <a:pt x="5004" y="114"/>
                              </a:cubicBezTo>
                            </a:path>
                            <a:path w="5517" h="2579" extrusionOk="0">
                              <a:moveTo>
                                <a:pt x="2066" y="1706"/>
                              </a:moveTo>
                              <a:cubicBezTo>
                                <a:pt x="2066" y="1773"/>
                                <a:pt x="2045" y="1881"/>
                                <a:pt x="2085" y="1934"/>
                              </a:cubicBezTo>
                            </a:path>
                            <a:path w="5517" h="2579" extrusionOk="0">
                              <a:moveTo>
                                <a:pt x="3222" y="1631"/>
                              </a:moveTo>
                              <a:cubicBezTo>
                                <a:pt x="3222" y="1700"/>
                                <a:pt x="3225" y="1755"/>
                                <a:pt x="3241" y="1820"/>
                              </a:cubicBezTo>
                              <a:cubicBezTo>
                                <a:pt x="3245" y="1836"/>
                                <a:pt x="3241" y="1860"/>
                                <a:pt x="3241" y="1877"/>
                              </a:cubicBezTo>
                            </a:path>
                            <a:path w="5517" h="2579" extrusionOk="0">
                              <a:moveTo>
                                <a:pt x="4075" y="1574"/>
                              </a:moveTo>
                              <a:cubicBezTo>
                                <a:pt x="4075" y="1599"/>
                                <a:pt x="4075" y="1624"/>
                                <a:pt x="4075" y="1649"/>
                              </a:cubicBezTo>
                              <a:cubicBezTo>
                                <a:pt x="4105" y="1659"/>
                                <a:pt x="4083" y="1658"/>
                                <a:pt x="4113" y="1668"/>
                              </a:cubicBezTo>
                              <a:cubicBezTo>
                                <a:pt x="4113" y="1703"/>
                                <a:pt x="4129" y="1713"/>
                                <a:pt x="4132" y="1744"/>
                              </a:cubicBezTo>
                              <a:cubicBezTo>
                                <a:pt x="4132" y="1750"/>
                                <a:pt x="4132" y="1757"/>
                                <a:pt x="4132" y="1763"/>
                              </a:cubicBezTo>
                            </a:path>
                            <a:path w="5517" h="2579" extrusionOk="0">
                              <a:moveTo>
                                <a:pt x="5004" y="1631"/>
                              </a:moveTo>
                              <a:cubicBezTo>
                                <a:pt x="5004" y="1675"/>
                                <a:pt x="5004" y="1719"/>
                                <a:pt x="5004" y="1763"/>
                              </a:cubicBezTo>
                            </a:path>
                            <a:path w="5517" h="2579" extrusionOk="0">
                              <a:moveTo>
                                <a:pt x="94" y="1479"/>
                              </a:moveTo>
                              <a:cubicBezTo>
                                <a:pt x="82" y="1496"/>
                                <a:pt x="65" y="1532"/>
                                <a:pt x="57" y="1536"/>
                              </a:cubicBezTo>
                              <a:cubicBezTo>
                                <a:pt x="38" y="1545"/>
                                <a:pt x="22" y="1581"/>
                                <a:pt x="19" y="1612"/>
                              </a:cubicBezTo>
                              <a:cubicBezTo>
                                <a:pt x="15" y="1644"/>
                                <a:pt x="0" y="1625"/>
                                <a:pt x="0" y="1668"/>
                              </a:cubicBezTo>
                              <a:cubicBezTo>
                                <a:pt x="0" y="1723"/>
                                <a:pt x="-21" y="1799"/>
                                <a:pt x="38" y="1820"/>
                              </a:cubicBezTo>
                              <a:cubicBezTo>
                                <a:pt x="77" y="1834"/>
                                <a:pt x="138" y="1819"/>
                                <a:pt x="151" y="1801"/>
                              </a:cubicBezTo>
                              <a:cubicBezTo>
                                <a:pt x="173" y="1772"/>
                                <a:pt x="170" y="1762"/>
                                <a:pt x="170" y="1725"/>
                              </a:cubicBezTo>
                              <a:cubicBezTo>
                                <a:pt x="170" y="1701"/>
                                <a:pt x="164" y="1674"/>
                                <a:pt x="151" y="1668"/>
                              </a:cubicBezTo>
                              <a:cubicBezTo>
                                <a:pt x="127" y="1656"/>
                                <a:pt x="31" y="1663"/>
                                <a:pt x="19" y="1687"/>
                              </a:cubicBezTo>
                              <a:cubicBezTo>
                                <a:pt x="19" y="1706"/>
                                <a:pt x="19" y="1712"/>
                                <a:pt x="0" y="1706"/>
                              </a:cubicBezTo>
                            </a:path>
                            <a:path w="5517" h="2579" extrusionOk="0">
                              <a:moveTo>
                                <a:pt x="284" y="1536"/>
                              </a:moveTo>
                              <a:cubicBezTo>
                                <a:pt x="262" y="1565"/>
                                <a:pt x="265" y="1575"/>
                                <a:pt x="265" y="1612"/>
                              </a:cubicBezTo>
                              <a:cubicBezTo>
                                <a:pt x="265" y="1661"/>
                                <a:pt x="316" y="1670"/>
                                <a:pt x="322" y="1687"/>
                              </a:cubicBezTo>
                              <a:cubicBezTo>
                                <a:pt x="342" y="1742"/>
                                <a:pt x="354" y="1706"/>
                                <a:pt x="379" y="1744"/>
                              </a:cubicBezTo>
                              <a:cubicBezTo>
                                <a:pt x="395" y="1768"/>
                                <a:pt x="397" y="1763"/>
                                <a:pt x="436" y="1763"/>
                              </a:cubicBezTo>
                              <a:cubicBezTo>
                                <a:pt x="479" y="1763"/>
                                <a:pt x="492" y="1754"/>
                                <a:pt x="511" y="1744"/>
                              </a:cubicBezTo>
                              <a:cubicBezTo>
                                <a:pt x="537" y="1731"/>
                                <a:pt x="530" y="1724"/>
                                <a:pt x="530" y="1687"/>
                              </a:cubicBezTo>
                              <a:cubicBezTo>
                                <a:pt x="530" y="1648"/>
                                <a:pt x="519" y="1647"/>
                                <a:pt x="511" y="1631"/>
                              </a:cubicBezTo>
                              <a:cubicBezTo>
                                <a:pt x="499" y="1607"/>
                                <a:pt x="497" y="1589"/>
                                <a:pt x="455" y="1574"/>
                              </a:cubicBezTo>
                              <a:cubicBezTo>
                                <a:pt x="427" y="1564"/>
                                <a:pt x="412" y="1555"/>
                                <a:pt x="379" y="1555"/>
                              </a:cubicBezTo>
                              <a:cubicBezTo>
                                <a:pt x="347" y="1555"/>
                                <a:pt x="316" y="1555"/>
                                <a:pt x="284" y="1555"/>
                              </a:cubicBezTo>
                            </a:path>
                            <a:path w="5517" h="2579" extrusionOk="0">
                              <a:moveTo>
                                <a:pt x="170" y="266"/>
                              </a:moveTo>
                              <a:cubicBezTo>
                                <a:pt x="153" y="253"/>
                                <a:pt x="119" y="233"/>
                                <a:pt x="94" y="247"/>
                              </a:cubicBezTo>
                              <a:cubicBezTo>
                                <a:pt x="73" y="269"/>
                                <a:pt x="63" y="275"/>
                                <a:pt x="38" y="266"/>
                              </a:cubicBezTo>
                              <a:cubicBezTo>
                                <a:pt x="32" y="310"/>
                                <a:pt x="5" y="334"/>
                                <a:pt x="0" y="379"/>
                              </a:cubicBezTo>
                              <a:cubicBezTo>
                                <a:pt x="-2" y="397"/>
                                <a:pt x="0" y="417"/>
                                <a:pt x="0" y="436"/>
                              </a:cubicBezTo>
                              <a:cubicBezTo>
                                <a:pt x="44" y="436"/>
                                <a:pt x="88" y="436"/>
                                <a:pt x="132" y="436"/>
                              </a:cubicBezTo>
                              <a:cubicBezTo>
                                <a:pt x="132" y="397"/>
                                <a:pt x="142" y="395"/>
                                <a:pt x="151" y="379"/>
                              </a:cubicBezTo>
                              <a:cubicBezTo>
                                <a:pt x="164" y="354"/>
                                <a:pt x="151" y="326"/>
                                <a:pt x="151" y="379"/>
                              </a:cubicBezTo>
                              <a:cubicBezTo>
                                <a:pt x="151" y="426"/>
                                <a:pt x="176" y="449"/>
                                <a:pt x="189" y="493"/>
                              </a:cubicBezTo>
                              <a:cubicBezTo>
                                <a:pt x="202" y="536"/>
                                <a:pt x="195" y="582"/>
                                <a:pt x="208" y="607"/>
                              </a:cubicBezTo>
                              <a:cubicBezTo>
                                <a:pt x="220" y="631"/>
                                <a:pt x="208" y="693"/>
                                <a:pt x="208" y="721"/>
                              </a:cubicBezTo>
                            </a:path>
                            <a:path w="5517" h="2579" extrusionOk="0">
                              <a:moveTo>
                                <a:pt x="417" y="247"/>
                              </a:moveTo>
                              <a:cubicBezTo>
                                <a:pt x="382" y="247"/>
                                <a:pt x="348" y="249"/>
                                <a:pt x="322" y="266"/>
                              </a:cubicBezTo>
                              <a:cubicBezTo>
                                <a:pt x="289" y="288"/>
                                <a:pt x="284" y="282"/>
                                <a:pt x="284" y="323"/>
                              </a:cubicBezTo>
                              <a:cubicBezTo>
                                <a:pt x="284" y="366"/>
                                <a:pt x="294" y="379"/>
                                <a:pt x="303" y="398"/>
                              </a:cubicBezTo>
                              <a:cubicBezTo>
                                <a:pt x="320" y="433"/>
                                <a:pt x="288" y="436"/>
                                <a:pt x="341" y="436"/>
                              </a:cubicBezTo>
                              <a:cubicBezTo>
                                <a:pt x="384" y="436"/>
                                <a:pt x="367" y="421"/>
                                <a:pt x="398" y="417"/>
                              </a:cubicBezTo>
                              <a:cubicBezTo>
                                <a:pt x="447" y="411"/>
                                <a:pt x="529" y="409"/>
                                <a:pt x="549" y="436"/>
                              </a:cubicBezTo>
                              <a:cubicBezTo>
                                <a:pt x="572" y="467"/>
                                <a:pt x="601" y="447"/>
                                <a:pt x="606" y="493"/>
                              </a:cubicBezTo>
                              <a:cubicBezTo>
                                <a:pt x="609" y="524"/>
                                <a:pt x="625" y="534"/>
                                <a:pt x="625" y="569"/>
                              </a:cubicBezTo>
                              <a:cubicBezTo>
                                <a:pt x="625" y="613"/>
                                <a:pt x="635" y="651"/>
                                <a:pt x="606" y="683"/>
                              </a:cubicBezTo>
                              <a:cubicBezTo>
                                <a:pt x="586" y="706"/>
                                <a:pt x="581" y="745"/>
                                <a:pt x="549" y="759"/>
                              </a:cubicBezTo>
                              <a:cubicBezTo>
                                <a:pt x="506" y="778"/>
                                <a:pt x="408" y="759"/>
                                <a:pt x="360" y="759"/>
                              </a:cubicBezTo>
                              <a:cubicBezTo>
                                <a:pt x="360" y="734"/>
                                <a:pt x="360" y="708"/>
                                <a:pt x="360" y="683"/>
                              </a:cubicBezTo>
                            </a:path>
                            <a:path w="5517" h="2579" extrusionOk="0">
                              <a:moveTo>
                                <a:pt x="3317" y="38"/>
                              </a:moveTo>
                              <a:cubicBezTo>
                                <a:pt x="3311" y="38"/>
                                <a:pt x="3304" y="38"/>
                                <a:pt x="3298" y="38"/>
                              </a:cubicBezTo>
                              <a:cubicBezTo>
                                <a:pt x="3274" y="87"/>
                                <a:pt x="3251" y="108"/>
                                <a:pt x="3203" y="152"/>
                              </a:cubicBezTo>
                              <a:cubicBezTo>
                                <a:pt x="3176" y="177"/>
                                <a:pt x="3176" y="232"/>
                                <a:pt x="3146" y="247"/>
                              </a:cubicBezTo>
                              <a:cubicBezTo>
                                <a:pt x="3140" y="247"/>
                                <a:pt x="3133" y="247"/>
                                <a:pt x="3127" y="247"/>
                              </a:cubicBezTo>
                              <a:cubicBezTo>
                                <a:pt x="3127" y="279"/>
                                <a:pt x="3135" y="276"/>
                                <a:pt x="3108" y="285"/>
                              </a:cubicBezTo>
                              <a:cubicBezTo>
                                <a:pt x="3099" y="312"/>
                                <a:pt x="3102" y="304"/>
                                <a:pt x="3070" y="304"/>
                              </a:cubicBezTo>
                            </a:path>
                            <a:path w="5517" h="2579" extrusionOk="0">
                              <a:moveTo>
                                <a:pt x="3165" y="19"/>
                              </a:moveTo>
                              <a:cubicBezTo>
                                <a:pt x="3165" y="65"/>
                                <a:pt x="3186" y="58"/>
                                <a:pt x="3203" y="95"/>
                              </a:cubicBezTo>
                              <a:cubicBezTo>
                                <a:pt x="3203" y="101"/>
                                <a:pt x="3203" y="108"/>
                                <a:pt x="3203" y="114"/>
                              </a:cubicBezTo>
                              <a:cubicBezTo>
                                <a:pt x="3243" y="124"/>
                                <a:pt x="3241" y="143"/>
                                <a:pt x="3260" y="171"/>
                              </a:cubicBezTo>
                              <a:cubicBezTo>
                                <a:pt x="3280" y="201"/>
                                <a:pt x="3281" y="219"/>
                                <a:pt x="3317" y="228"/>
                              </a:cubicBezTo>
                              <a:cubicBezTo>
                                <a:pt x="3317" y="260"/>
                                <a:pt x="3309" y="257"/>
                                <a:pt x="3336" y="266"/>
                              </a:cubicBezTo>
                              <a:cubicBezTo>
                                <a:pt x="3336" y="300"/>
                                <a:pt x="3326" y="313"/>
                                <a:pt x="3355" y="323"/>
                              </a:cubicBezTo>
                            </a:path>
                            <a:path w="5517" h="2579" extrusionOk="0">
                              <a:moveTo>
                                <a:pt x="2995" y="2161"/>
                              </a:moveTo>
                              <a:cubicBezTo>
                                <a:pt x="2995" y="2206"/>
                                <a:pt x="2988" y="2221"/>
                                <a:pt x="2976" y="2256"/>
                              </a:cubicBezTo>
                              <a:cubicBezTo>
                                <a:pt x="2967" y="2283"/>
                                <a:pt x="2960" y="2323"/>
                                <a:pt x="2957" y="2351"/>
                              </a:cubicBezTo>
                              <a:cubicBezTo>
                                <a:pt x="2953" y="2388"/>
                                <a:pt x="2959" y="2398"/>
                                <a:pt x="2976" y="2427"/>
                              </a:cubicBezTo>
                              <a:cubicBezTo>
                                <a:pt x="2981" y="2435"/>
                                <a:pt x="3030" y="2520"/>
                                <a:pt x="3033" y="2521"/>
                              </a:cubicBezTo>
                              <a:cubicBezTo>
                                <a:pt x="3089" y="2542"/>
                                <a:pt x="3100" y="2513"/>
                                <a:pt x="3127" y="2483"/>
                              </a:cubicBezTo>
                              <a:cubicBezTo>
                                <a:pt x="3150" y="2458"/>
                                <a:pt x="3181" y="2451"/>
                                <a:pt x="3184" y="2427"/>
                              </a:cubicBezTo>
                              <a:cubicBezTo>
                                <a:pt x="3190" y="2380"/>
                                <a:pt x="3178" y="2351"/>
                                <a:pt x="3165" y="2313"/>
                              </a:cubicBezTo>
                              <a:cubicBezTo>
                                <a:pt x="3157" y="2288"/>
                                <a:pt x="3135" y="2290"/>
                                <a:pt x="3127" y="2275"/>
                              </a:cubicBezTo>
                              <a:cubicBezTo>
                                <a:pt x="3113" y="2248"/>
                                <a:pt x="3111" y="2254"/>
                                <a:pt x="3089" y="2237"/>
                              </a:cubicBezTo>
                              <a:cubicBezTo>
                                <a:pt x="3063" y="2218"/>
                                <a:pt x="3066" y="2184"/>
                                <a:pt x="3051" y="2161"/>
                              </a:cubicBezTo>
                              <a:cubicBezTo>
                                <a:pt x="3045" y="2155"/>
                                <a:pt x="3039" y="2148"/>
                                <a:pt x="3033" y="2142"/>
                              </a:cubicBezTo>
                            </a:path>
                            <a:path w="5517" h="2579" extrusionOk="0">
                              <a:moveTo>
                                <a:pt x="3468" y="2142"/>
                              </a:moveTo>
                              <a:cubicBezTo>
                                <a:pt x="3443" y="2142"/>
                                <a:pt x="3418" y="2142"/>
                                <a:pt x="3393" y="2142"/>
                              </a:cubicBezTo>
                              <a:cubicBezTo>
                                <a:pt x="3393" y="2186"/>
                                <a:pt x="3393" y="2231"/>
                                <a:pt x="3393" y="2275"/>
                              </a:cubicBezTo>
                              <a:cubicBezTo>
                                <a:pt x="3463" y="2275"/>
                                <a:pt x="3606" y="2256"/>
                                <a:pt x="3639" y="2294"/>
                              </a:cubicBezTo>
                              <a:cubicBezTo>
                                <a:pt x="3662" y="2320"/>
                                <a:pt x="3679" y="2339"/>
                                <a:pt x="3696" y="2351"/>
                              </a:cubicBezTo>
                              <a:cubicBezTo>
                                <a:pt x="3713" y="2364"/>
                                <a:pt x="3727" y="2405"/>
                                <a:pt x="3715" y="2427"/>
                              </a:cubicBezTo>
                              <a:cubicBezTo>
                                <a:pt x="3690" y="2472"/>
                                <a:pt x="3665" y="2471"/>
                                <a:pt x="3620" y="2502"/>
                              </a:cubicBezTo>
                              <a:cubicBezTo>
                                <a:pt x="3591" y="2522"/>
                                <a:pt x="3578" y="2548"/>
                                <a:pt x="3544" y="2559"/>
                              </a:cubicBezTo>
                              <a:cubicBezTo>
                                <a:pt x="3510" y="2570"/>
                                <a:pt x="3449" y="2559"/>
                                <a:pt x="3412" y="2559"/>
                              </a:cubicBezTo>
                            </a:path>
                            <a:path w="5517" h="2579" extrusionOk="0">
                              <a:moveTo>
                                <a:pt x="3904" y="2389"/>
                              </a:moveTo>
                              <a:cubicBezTo>
                                <a:pt x="3877" y="2399"/>
                                <a:pt x="3886" y="2413"/>
                                <a:pt x="3886" y="2446"/>
                              </a:cubicBezTo>
                              <a:cubicBezTo>
                                <a:pt x="3886" y="2477"/>
                                <a:pt x="3886" y="2509"/>
                                <a:pt x="3886" y="2540"/>
                              </a:cubicBezTo>
                              <a:cubicBezTo>
                                <a:pt x="3920" y="2504"/>
                                <a:pt x="3933" y="2467"/>
                                <a:pt x="3961" y="2427"/>
                              </a:cubicBezTo>
                              <a:cubicBezTo>
                                <a:pt x="3973" y="2410"/>
                                <a:pt x="3996" y="2375"/>
                                <a:pt x="3999" y="2370"/>
                              </a:cubicBezTo>
                              <a:cubicBezTo>
                                <a:pt x="4012" y="2344"/>
                                <a:pt x="4019" y="2351"/>
                                <a:pt x="4056" y="2351"/>
                              </a:cubicBezTo>
                              <a:cubicBezTo>
                                <a:pt x="4075" y="2351"/>
                                <a:pt x="4081" y="2351"/>
                                <a:pt x="4094" y="2351"/>
                              </a:cubicBezTo>
                              <a:cubicBezTo>
                                <a:pt x="4094" y="2376"/>
                                <a:pt x="4094" y="2486"/>
                                <a:pt x="4094" y="2446"/>
                              </a:cubicBezTo>
                              <a:cubicBezTo>
                                <a:pt x="4094" y="2403"/>
                                <a:pt x="4113" y="2393"/>
                                <a:pt x="4113" y="2351"/>
                              </a:cubicBezTo>
                              <a:cubicBezTo>
                                <a:pt x="4113" y="2330"/>
                                <a:pt x="4132" y="2315"/>
                                <a:pt x="4151" y="2313"/>
                              </a:cubicBezTo>
                              <a:cubicBezTo>
                                <a:pt x="4182" y="2309"/>
                                <a:pt x="4268" y="2300"/>
                                <a:pt x="4284" y="2332"/>
                              </a:cubicBezTo>
                              <a:cubicBezTo>
                                <a:pt x="4296" y="2356"/>
                                <a:pt x="4303" y="2378"/>
                                <a:pt x="4303" y="2408"/>
                              </a:cubicBezTo>
                              <a:cubicBezTo>
                                <a:pt x="4303" y="2465"/>
                                <a:pt x="4303" y="2521"/>
                                <a:pt x="4303" y="2578"/>
                              </a:cubicBezTo>
                            </a:path>
                            <a:path w="5517" h="2579" extrusionOk="0">
                              <a:moveTo>
                                <a:pt x="4473" y="2351"/>
                              </a:moveTo>
                              <a:cubicBezTo>
                                <a:pt x="4439" y="2362"/>
                                <a:pt x="4454" y="2406"/>
                                <a:pt x="4454" y="2446"/>
                              </a:cubicBezTo>
                              <a:cubicBezTo>
                                <a:pt x="4454" y="2490"/>
                                <a:pt x="4454" y="2534"/>
                                <a:pt x="4454" y="2578"/>
                              </a:cubicBezTo>
                              <a:cubicBezTo>
                                <a:pt x="4477" y="2548"/>
                                <a:pt x="4458" y="2530"/>
                                <a:pt x="4473" y="2502"/>
                              </a:cubicBezTo>
                              <a:cubicBezTo>
                                <a:pt x="4486" y="2478"/>
                                <a:pt x="4470" y="2444"/>
                                <a:pt x="4492" y="2427"/>
                              </a:cubicBezTo>
                              <a:cubicBezTo>
                                <a:pt x="4500" y="2421"/>
                                <a:pt x="4526" y="2391"/>
                                <a:pt x="4530" y="2389"/>
                              </a:cubicBezTo>
                              <a:cubicBezTo>
                                <a:pt x="4536" y="2389"/>
                                <a:pt x="4543" y="2389"/>
                                <a:pt x="4549" y="2389"/>
                              </a:cubicBezTo>
                              <a:cubicBezTo>
                                <a:pt x="4578" y="2399"/>
                                <a:pt x="4571" y="2406"/>
                                <a:pt x="4587" y="2427"/>
                              </a:cubicBezTo>
                              <a:cubicBezTo>
                                <a:pt x="4609" y="2456"/>
                                <a:pt x="4606" y="2465"/>
                                <a:pt x="4606" y="2502"/>
                              </a:cubicBezTo>
                              <a:cubicBezTo>
                                <a:pt x="4606" y="2521"/>
                                <a:pt x="4606" y="2527"/>
                                <a:pt x="4606" y="2540"/>
                              </a:cubicBezTo>
                              <a:cubicBezTo>
                                <a:pt x="4624" y="2534"/>
                                <a:pt x="4642" y="2501"/>
                                <a:pt x="4644" y="2483"/>
                              </a:cubicBezTo>
                              <a:cubicBezTo>
                                <a:pt x="4647" y="2458"/>
                                <a:pt x="4643" y="2443"/>
                                <a:pt x="4663" y="2427"/>
                              </a:cubicBezTo>
                              <a:cubicBezTo>
                                <a:pt x="4681" y="2413"/>
                                <a:pt x="4697" y="2418"/>
                                <a:pt x="4701" y="2389"/>
                              </a:cubicBezTo>
                              <a:cubicBezTo>
                                <a:pt x="4703" y="2371"/>
                                <a:pt x="4742" y="2353"/>
                                <a:pt x="4757" y="2351"/>
                              </a:cubicBezTo>
                              <a:cubicBezTo>
                                <a:pt x="4798" y="2346"/>
                                <a:pt x="4795" y="2379"/>
                                <a:pt x="4795" y="2408"/>
                              </a:cubicBezTo>
                              <a:cubicBezTo>
                                <a:pt x="4795" y="2438"/>
                                <a:pt x="4814" y="2423"/>
                                <a:pt x="4814" y="2465"/>
                              </a:cubicBezTo>
                              <a:cubicBezTo>
                                <a:pt x="4814" y="2484"/>
                                <a:pt x="4814" y="2502"/>
                                <a:pt x="4814" y="2521"/>
                              </a:cubicBezTo>
                            </a:path>
                          </a:pathLst>
                        </a:custGeom>
                        <a:noFill/>
                        <a:ln w="12700" cap="rnd">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 o:spid="_x0000_s1026" style="position:absolute;margin-left:45pt;margin-top:6.65pt;width:156.4pt;height:73.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517,257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" path="m701,1782c1124,1782,1556,1790,1971,1763,2229,1746,2493,1761,2748,1744,2804,1740,2836,1734,2881,1725,2986,1703,3092,1666,3203,1649,3487,1606,3854,1635,4113,1612,4282,1597,4468,1619,4625,1631,4918,1654,5222,1631,5516,1631em701,1782c701,1610,690,1441,682,1270,676,1130,669,991,663,853,659,749,656,651,644,550,639,510,630,468,625,436,618,392,625,385,606,361,589,340,598,335,587,304,576,273,570,266,568,228,564,153,568,76,568,0em1042,1612c1042,1587,1017,1580,1023,1555,1032,1517,1067,1495,1080,1460,1091,1428,1090,1428,1099,1403,1107,1381,1108,1348,1118,1327,1130,1303,1137,1302,1156,1270,1164,1256,1180,1229,1194,1213,1206,1199,1218,1183,1232,1157,1234,1154,1263,1089,1270,1081,1286,1063,1328,1047,1346,1024,1367,997,1388,958,1421,929,1437,915,1465,900,1478,891,1507,870,1514,867,1535,853,1562,835,1576,829,1592,815,1601,807,1618,770,1630,759,1653,737,1690,714,1706,702,1719,693,1738,680,1763,664,1804,638,1814,632,1857,607,1880,594,1884,590,1914,569,1948,545,1978,532,2009,512,2035,496,2075,494,2104,474,2147,444,2173,433,2217,417,2266,399,2318,375,2369,361,2413,349,2458,334,2502,323,2554,310,2602,305,2653,285,2691,270,2732,260,2767,247,2827,225,2873,174,2938,152,2998,131,3081,134,3146,133,3270,131,3386,136,3506,114,3548,106,3577,104,3620,95,3667,85,3708,84,3753,76,3810,66,3864,61,3923,57,4064,47,4229,46,4359,38,4484,30,4626,34,4738,57,4786,67,4809,81,4852,95,4881,104,4888,111,4909,114,4940,118,4973,112,5004,114em2066,1706c2066,1773,2045,1881,2085,1934em3222,1631c3222,1700,3225,1755,3241,1820,3245,1836,3241,1860,3241,1877em4075,1574c4075,1599,4075,1624,4075,1649,4105,1659,4083,1658,4113,1668,4113,1703,4129,1713,4132,1744,4132,1750,4132,1757,4132,1763em5004,1631c5004,1675,5004,1719,5004,1763em94,1479c82,1496,65,1532,57,1536,38,1545,22,1581,19,1612,15,1644,,1625,,1668,,1723,-21,1799,38,1820,77,1834,138,1819,151,1801,173,1772,170,1762,170,1725,170,1701,164,1674,151,1668,127,1656,31,1663,19,1687,19,1706,19,1712,,1706em284,1536c262,1565,265,1575,265,1612,265,1661,316,1670,322,1687,342,1742,354,1706,379,1744,395,1768,397,1763,436,1763,479,1763,492,1754,511,1744,537,1731,530,1724,530,1687,530,1648,519,1647,511,1631,499,1607,497,1589,455,1574,427,1564,412,1555,379,1555,347,1555,316,1555,284,1555em170,266c153,253,119,233,94,247,73,269,63,275,38,266,32,310,5,334,,379,-2,397,,417,,436,44,436,88,436,132,436,132,397,142,395,151,379,164,354,151,326,151,379,151,426,176,449,189,493,202,536,195,582,208,607,220,631,208,693,208,721em417,247c382,247,348,249,322,266,289,288,284,282,284,323,284,366,294,379,303,398,320,433,288,436,341,436,384,436,367,421,398,417,447,411,529,409,549,436,572,467,601,447,606,493,609,524,625,534,625,569,625,613,635,651,606,683,586,706,581,745,549,759,506,778,408,759,360,759,360,734,360,708,360,683em3317,38c3311,38,3304,38,3298,38,3274,87,3251,108,3203,152,3176,177,3176,232,3146,247,3140,247,3133,247,3127,247,3127,279,3135,276,3108,285,3099,312,3102,304,3070,304em3165,19c3165,65,3186,58,3203,95,3203,101,3203,108,3203,114,3243,124,3241,143,3260,171,3280,201,3281,219,3317,228,3317,260,3309,257,3336,266,3336,300,3326,313,3355,323em2995,2161c2995,2206,2988,2221,2976,2256,2967,2283,2960,2323,2957,2351,2953,2388,2959,2398,2976,2427,2981,2435,3030,2520,3033,2521,3089,2542,3100,2513,3127,2483,3150,2458,3181,2451,3184,2427,3190,2380,3178,2351,3165,2313,3157,2288,3135,2290,3127,2275,3113,2248,3111,2254,3089,2237,3063,2218,3066,2184,3051,2161,3045,2155,3039,2148,3033,2142em3468,2142c3443,2142,3418,2142,3393,2142,3393,2186,3393,2231,3393,2275,3463,2275,3606,2256,3639,2294,3662,2320,3679,2339,3696,2351,3713,2364,3727,2405,3715,2427,3690,2472,3665,2471,3620,2502,3591,2522,3578,2548,3544,2559,3510,2570,3449,2559,3412,2559em3904,2389c3877,2399,3886,2413,3886,2446,3886,2477,3886,2509,3886,2540,3920,2504,3933,2467,3961,2427,3973,2410,3996,2375,3999,2370,4012,2344,4019,2351,4056,2351,4075,2351,4081,2351,4094,2351,4094,2376,4094,2486,4094,2446,4094,2403,4113,2393,4113,2351,4113,2330,4132,2315,4151,2313,4182,2309,4268,2300,4284,2332,4296,2356,4303,2378,4303,2408,4303,2465,4303,2521,4303,2578em4473,2351c4439,2362,4454,2406,4454,2446,4454,2490,4454,2534,4454,2578,4477,2548,4458,2530,4473,2502,4486,2478,4470,2444,4492,2427,4500,2421,4526,2391,4530,2389,4536,2389,4543,2389,4549,2389,4578,2399,4571,2406,4587,2427,4609,2456,4606,2465,4606,2502,4606,2521,4606,2527,4606,2540,4624,2534,4642,2501,4644,2483,4647,2458,4643,2443,4663,2427,4681,2413,4697,2418,4701,2389,4703,2371,4742,2353,4757,2351,4798,2346,4795,2379,4795,2408,4795,2438,4814,2423,4814,2465,4814,2484,4814,2502,4814,2521e" filled="f" strokeweight="1pt">
                <v:stroke endcap="round"/>
                <v:path o:extrusionok="f" o:connecttype="custom" o:connectlocs="989360,6973394;1480799,6925878;252380,6987073;231859,6543587;211337,6455033;375150,6925878;395672,6850643;429875,6782249;484599,6714214;552645,6652658;614209,6598302;689096,6550426;798184,6495710;955157,6448194;1132651,6393478;1351189,6372959;1705817,6366120;1801585,6386638;1160013,6932717;1467118,6912199;1487640,6973394;1801585,6980234;6841,6925878;54364,6993913;6841,6952876;95408,6925878;156973,6980234;183975,6932717;102248,6905359;13681,6441354;47524,6502550;68045,6523068;150132,6434515;109089,6488871;197656,6502550;218178,6591463;129610,6591463;1153173,6400317;1118970,6448194;1153173,6379799;1194216,6427675;1078287,7123503;1071446,7219256;1146332,7219256;1112130,7150861;1248581,7116663;1310146,7171379;1303305,7246254;1405553,7205577;1426075,7219256;1473959,7191898;1494480,7178219;1549205,7273612;1603569,7273612;1630931,7205577;1658294,7246254;1678815,7219256;1726339,7212416" o:connectangles="0,0,0,0,0,0,0,0,0,0,0,0,0,0,0,0,0,0,0,0,0,0,0,0,0,0,0,0,0,0,0,0,0,0,0,0,0,0,0,0,0,0,0,0,0,0,0,0,0,0,0,0,0,0,0,0,0,0"/>
                <o:lock v:ext="edit" rotation="t" aspectratio="t" verticies="t" text="t" shapetype="t"/>
              </v:shape>
            </w:pict>
          </mc:Fallback>
        </mc:AlternateContent>
      </w:r>
    </w:p>
    <w:p w14:paraId="7A178B83" w14:textId="77777777" w:rsidR="003F5F10" w:rsidRDefault="003F5F10" w:rsidP="003F5F10"/>
    <w:p w14:paraId="74502CA1" w14:textId="77777777" w:rsidR="003F5F10" w:rsidRDefault="003F5F10" w:rsidP="003F5F10">
      <w:r>
        <w:t>Participants: we recruited N=10.</w:t>
      </w:r>
    </w:p>
    <w:p w14:paraId="42CD090F" w14:textId="77777777" w:rsidR="003F5F10" w:rsidRDefault="003F5F10" w:rsidP="003F5F10">
      <w:r>
        <w:t xml:space="preserve">Results: we find that </w:t>
      </w:r>
      <w:r w:rsidRPr="00A53427">
        <w:t>for material A and B, we can identify 3 and 2 levels respectively</w:t>
      </w:r>
      <w:r>
        <w:rPr>
          <w:rStyle w:val="apple-converted-space"/>
          <w:rFonts w:ascii="Calibri" w:hAnsi="Calibri"/>
          <w:color w:val="1F497D"/>
          <w:sz w:val="22"/>
          <w:szCs w:val="22"/>
          <w:shd w:val="clear" w:color="auto" w:fill="FFFFFF"/>
        </w:rPr>
        <w:t>.</w:t>
      </w:r>
    </w:p>
    <w:p w14:paraId="4EE165EE" w14:textId="77777777" w:rsidR="003F5F10" w:rsidRDefault="003F5F10" w:rsidP="003F5F10"/>
    <w:p w14:paraId="3810415D" w14:textId="77777777" w:rsidR="003F5F10" w:rsidRDefault="003F5F10" w:rsidP="003F5F10">
      <w:pPr>
        <w:pStyle w:val="Heading2"/>
      </w:pPr>
      <w:r>
        <w:t>Study 1B: Inter-blimp density levels</w:t>
      </w:r>
    </w:p>
    <w:p w14:paraId="62A867D2" w14:textId="77777777" w:rsidR="003F5F10" w:rsidRDefault="003F5F10" w:rsidP="003F5F10">
      <w:r>
        <w:t>We next evaluate 4 density levels for recognizing inter-blimp density. We pick X height as it is highly recognizable with both materials and then follow the same procedure.</w:t>
      </w:r>
    </w:p>
    <w:p w14:paraId="71A3D7BA" w14:textId="77777777" w:rsidR="003F5F10" w:rsidRDefault="003F5F10" w:rsidP="003F5F10">
      <w:r>
        <w:t>Task: flick over blimps under the conditions. Record classification accuracy.</w:t>
      </w:r>
    </w:p>
    <w:p w14:paraId="3597DEC0" w14:textId="77777777" w:rsidR="003F5F10" w:rsidRDefault="003F5F10" w:rsidP="003F5F10">
      <w:r>
        <w:t>Study factors: densities (4, x, x, x, x) × materials (2) giving a 4×2 factorial design.</w:t>
      </w:r>
    </w:p>
    <w:p w14:paraId="1E49400C" w14:textId="77777777" w:rsidR="003F5F10" w:rsidRDefault="003F5F10" w:rsidP="003F5F10">
      <w:r>
        <w:lastRenderedPageBreak/>
        <w:t>Procedure: We printed 8 stripes (Figure x) following the study factors. Participants are first required to swipe on each of them and asked to tell whether they can feel the difference. Then they wear our prototype device, as in study 1a and swipe on each stripe for 65 times. We index the data for each stripe.</w:t>
      </w:r>
    </w:p>
    <w:p w14:paraId="7B2ACD18" w14:textId="77777777" w:rsidR="003F5F10" w:rsidRDefault="003F5F10" w:rsidP="003F5F10">
      <w:pPr>
        <w:pStyle w:val="Heading2"/>
      </w:pPr>
      <w:r>
        <w:rPr>
          <w:noProof/>
        </w:rPr>
        <mc:AlternateContent>
          <mc:Choice Requires="wps">
            <w:drawing>
              <wp:anchor distT="0" distB="0" distL="114300" distR="114300" simplePos="0" relativeHeight="251664896" behindDoc="0" locked="0" layoutInCell="1" allowOverlap="1" wp14:anchorId="4CBACDBC" wp14:editId="35739192">
                <wp:simplePos x="0" y="0"/>
                <wp:positionH relativeFrom="column">
                  <wp:posOffset>1006475</wp:posOffset>
                </wp:positionH>
                <wp:positionV relativeFrom="paragraph">
                  <wp:posOffset>28575</wp:posOffset>
                </wp:positionV>
                <wp:extent cx="635" cy="635"/>
                <wp:effectExtent l="0" t="0" r="0" b="0"/>
                <wp:wrapNone/>
                <wp:docPr id="11" name="Freeform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noTextEdit="1"/>
                      </wps:cNvSpPr>
                      <wps:spPr bwMode="auto">
                        <a:xfrm>
                          <a:off x="0" y="0"/>
                          <a:ext cx="635" cy="635"/>
                        </a:xfrm>
                        <a:custGeom>
                          <a:avLst/>
                          <a:gdLst>
                            <a:gd name="T0" fmla="+- 0 4701 4701"/>
                            <a:gd name="T1" fmla="*/ T0 w 1"/>
                            <a:gd name="T2" fmla="+- 0 20130 20130"/>
                            <a:gd name="T3" fmla="*/ 20130 h 1"/>
                            <a:gd name="T4" fmla="+- 0 4701 4701"/>
                            <a:gd name="T5" fmla="*/ T4 w 1"/>
                            <a:gd name="T6" fmla="+- 0 20130 20130"/>
                            <a:gd name="T7" fmla="*/ 20130 h 1"/>
                          </a:gdLst>
                          <a:ahLst/>
                          <a:cxnLst>
                            <a:cxn ang="0">
                              <a:pos x="T1" y="T3"/>
                            </a:cxn>
                            <a:cxn ang="0">
                              <a:pos x="T5" y="T7"/>
                            </a:cxn>
                          </a:cxnLst>
                          <a:rect l="0" t="0" r="r" b="b"/>
                          <a:pathLst>
                            <a:path w="1" h="1" extrusionOk="0">
                              <a:moveTo>
                                <a:pt x="0" y="0"/>
                              </a:moveTo>
                              <a:lnTo>
                                <a:pt x="0" y="0"/>
                              </a:lnTo>
                            </a:path>
                          </a:pathLst>
                        </a:custGeom>
                        <a:noFill/>
                        <a:ln w="12700" cap="rnd">
                          <a:solidFill>
                            <a:srgbClr val="000000"/>
                          </a:solidFill>
                          <a:round/>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79.25pt,2.25pt,79.25pt,2.25pt" coordsize="1,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" filled="f" strokeweight="1pt">
                <v:stroke endcap="round"/>
                <v:path o:extrusionok="f" o:connecttype="custom" o:connectlocs="0,12782550;0,12782550" o:connectangles="0,0"/>
                <o:lock v:ext="edit" rotation="t" aspectratio="t" verticies="t" text="t" shapetype="t"/>
              </v:polyline>
            </w:pict>
          </mc:Fallback>
        </mc:AlternateContent>
      </w:r>
      <w:r>
        <w:t>Study 1C: Uniformity levels</w:t>
      </w:r>
    </w:p>
    <w:p w14:paraId="340B0F86" w14:textId="77777777" w:rsidR="003F5F10" w:rsidRDefault="003F5F10" w:rsidP="003F5F10">
      <w:r>
        <w:t>We pick X height and X density and then evaluate 4 levels of uniformities on both material.</w:t>
      </w:r>
    </w:p>
    <w:p w14:paraId="275F609F" w14:textId="77777777" w:rsidR="003F5F10" w:rsidRDefault="003F5F10" w:rsidP="003F5F10">
      <w:r>
        <w:t>Task: flick over blimps under the conditions. Record classification accuracy.</w:t>
      </w:r>
    </w:p>
    <w:p w14:paraId="110A7E8B" w14:textId="77777777" w:rsidR="003F5F10" w:rsidRDefault="003F5F10" w:rsidP="003F5F10">
      <w:r>
        <w:t>Participants: we recruited N=10. (</w:t>
      </w:r>
      <w:proofErr w:type="gramStart"/>
      <w:r>
        <w:t>same</w:t>
      </w:r>
      <w:proofErr w:type="gramEnd"/>
      <w:r>
        <w:t xml:space="preserve"> group of people?)</w:t>
      </w:r>
    </w:p>
    <w:p w14:paraId="5AA5589C" w14:textId="77777777" w:rsidR="003F5F10" w:rsidRDefault="003F5F10" w:rsidP="003F5F10">
      <w:r>
        <w:t xml:space="preserve">Study factors: uniformities (4, x, x, x, x) × materials (2) giving a 4×2 factorial design. </w:t>
      </w:r>
    </w:p>
    <w:p w14:paraId="144548C5" w14:textId="77777777" w:rsidR="003F5F10" w:rsidRDefault="003F5F10" w:rsidP="003F5F10">
      <w:r>
        <w:t>Procedure: We printed 8 stripes (Figure x) following the study factors. Participants are first required to swipe on each of them and asked to tell whether they can feel the difference. Then they wear our prototype device, as in study 1a and swipe on each stripe for 65 times. We index the data for each stripe.</w:t>
      </w:r>
    </w:p>
    <w:p w14:paraId="410556DA" w14:textId="77777777" w:rsidR="003F5F10" w:rsidRDefault="003F5F10" w:rsidP="003F5F10">
      <w:pPr>
        <w:pStyle w:val="Heading2"/>
      </w:pPr>
      <w:r>
        <w:t>Study 2: Parameter Manipulation</w:t>
      </w:r>
    </w:p>
    <w:p w14:paraId="04E1C643" w14:textId="77777777" w:rsidR="003F5F10" w:rsidRDefault="003F5F10" w:rsidP="003F5F10">
      <w:r>
        <w:t xml:space="preserve">The prior study allows us to define certain parameters for our blimps for good enough accuracy. We now turn our attention to tasks in which a finger could introduce some effects in an application. We choose parameter manipulation as a canonical task, as it matches the affordance of the gesture and also is universally used for flicking, panning, zooming, menu navigation, </w:t>
      </w:r>
      <w:proofErr w:type="gramStart"/>
      <w:r>
        <w:t>selection</w:t>
      </w:r>
      <w:proofErr w:type="gramEnd"/>
      <w:r>
        <w:t xml:space="preserve"> of values from a multi-item control. Given that such tasks are designed for action in which the user is grasping an object, we investigate the effect of grasp style (tripod, i.e. pen or palm, i.e. smartphone) on performance accuracy. We also investigate the accuracy levels for this task.</w:t>
      </w:r>
    </w:p>
    <w:p w14:paraId="647F9C61" w14:textId="77777777" w:rsidR="003F5F10" w:rsidRDefault="003F5F10" w:rsidP="003F5F10">
      <w:r>
        <w:t xml:space="preserve">Task: the task consisted of moving a virtual cursor onto a given target. We record time to complete, number of overshoot/undershoots. Selection is achieved after the cursor dwells on the target for 200 </w:t>
      </w:r>
      <w:proofErr w:type="spellStart"/>
      <w:r>
        <w:t>ms</w:t>
      </w:r>
      <w:proofErr w:type="spellEnd"/>
      <w:r>
        <w:t>, just enough time to disambiguate from incidental activations during cursor movement.</w:t>
      </w:r>
    </w:p>
    <w:p w14:paraId="0E9F1D3E" w14:textId="77777777" w:rsidR="003F5F10" w:rsidRDefault="003F5F10" w:rsidP="003F5F10">
      <w:pPr>
        <w:pStyle w:val="Heading1"/>
      </w:pPr>
      <w:r>
        <w:t>VIBE-DGET DESIGN GUIDELINES</w:t>
      </w:r>
    </w:p>
    <w:p w14:paraId="09318B80" w14:textId="77777777" w:rsidR="003F5F10" w:rsidRDefault="003F5F10" w:rsidP="003F5F10">
      <w:r>
        <w:t>Based on our results, we propose the following guidelines to apply in the design of VIBE-DGETS. [</w:t>
      </w:r>
      <w:proofErr w:type="spellStart"/>
      <w:r w:rsidRPr="000934FF">
        <w:rPr>
          <w:highlight w:val="yellow"/>
        </w:rPr>
        <w:t>Teng</w:t>
      </w:r>
      <w:proofErr w:type="spellEnd"/>
      <w:r>
        <w:t>: we need to think carefully about how to fill this table and I would like you to start filling it, even before running the studies, so that you know what your studies should provide you as output. You need to think clearly about what will be the most crucial guidelines and include those first, then include the less important ones, then check if the studies will give these or not.]</w:t>
      </w:r>
    </w:p>
    <w:p w14:paraId="4CC154E9" w14:textId="77777777" w:rsidR="003F5F10" w:rsidRDefault="003F5F10" w:rsidP="003F5F10">
      <w:pPr>
        <w:pStyle w:val="Heading1"/>
      </w:pPr>
      <w:r>
        <w:lastRenderedPageBreak/>
        <w:t xml:space="preserve">VIBE-dgets </w:t>
      </w:r>
    </w:p>
    <w:p w14:paraId="2FE35D51" w14:textId="77777777" w:rsidR="003F5F10" w:rsidRDefault="003F5F10" w:rsidP="003F5F10">
      <w:r>
        <w:t xml:space="preserve">Based on the above two studies and our derived guidelines, we design a suite </w:t>
      </w:r>
      <w:proofErr w:type="gramStart"/>
      <w:r>
        <w:t>of  VIBE</w:t>
      </w:r>
      <w:proofErr w:type="gramEnd"/>
      <w:r>
        <w:t>-</w:t>
      </w:r>
      <w:proofErr w:type="spellStart"/>
      <w:r>
        <w:t>dgets</w:t>
      </w:r>
      <w:proofErr w:type="spellEnd"/>
      <w:r>
        <w:t xml:space="preserve"> each with their unique affordances.</w:t>
      </w:r>
    </w:p>
    <w:p w14:paraId="407FAAC4" w14:textId="77777777" w:rsidR="003F5F10" w:rsidRDefault="003F5F10" w:rsidP="003F5F10">
      <w:pPr>
        <w:pStyle w:val="Heading2"/>
      </w:pPr>
      <w:r>
        <w:t>Design Example: Textures</w:t>
      </w:r>
    </w:p>
    <w:p w14:paraId="7CC6FFD6" w14:textId="77777777" w:rsidR="003F5F10" w:rsidRDefault="003F5F10" w:rsidP="003F5F10">
      <w:r>
        <w:t>M</w:t>
      </w:r>
    </w:p>
    <w:p w14:paraId="79519E63" w14:textId="77777777" w:rsidR="003F5F10" w:rsidRDefault="003F5F10" w:rsidP="003F5F10">
      <w:pPr>
        <w:pStyle w:val="Heading2"/>
      </w:pPr>
      <w:r>
        <w:t>Design Example: Form Factors</w:t>
      </w:r>
    </w:p>
    <w:p w14:paraId="4B3640AA" w14:textId="77777777" w:rsidR="003F5F10" w:rsidRDefault="003F5F10" w:rsidP="003F5F10">
      <w:r>
        <w:t>M</w:t>
      </w:r>
    </w:p>
    <w:p w14:paraId="7B5B879B" w14:textId="77777777" w:rsidR="003F5F10" w:rsidRDefault="003F5F10" w:rsidP="003F5F10">
      <w:pPr>
        <w:rPr>
          <w:rFonts w:eastAsia="宋体"/>
          <w:lang w:eastAsia="zh-CN"/>
        </w:rPr>
      </w:pPr>
      <w:r>
        <w:rPr>
          <w:rFonts w:eastAsia="宋体" w:hint="eastAsia"/>
          <w:noProof/>
        </w:rPr>
        <w:drawing>
          <wp:inline distT="0" distB="0" distL="0" distR="0" wp14:anchorId="2DA45393" wp14:editId="1426F776">
            <wp:extent cx="3059430" cy="1136650"/>
            <wp:effectExtent l="0" t="0" r="0" b="6350"/>
            <wp:docPr id="15" name="Picture 8"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9430" cy="1136650"/>
                    </a:xfrm>
                    <a:prstGeom prst="rect">
                      <a:avLst/>
                    </a:prstGeom>
                    <a:noFill/>
                    <a:ln>
                      <a:noFill/>
                    </a:ln>
                  </pic:spPr>
                </pic:pic>
              </a:graphicData>
            </a:graphic>
          </wp:inline>
        </w:drawing>
      </w:r>
    </w:p>
    <w:p w14:paraId="016E3AF3" w14:textId="77777777" w:rsidR="003F5F10" w:rsidRPr="000B0F38" w:rsidRDefault="003F5F10" w:rsidP="003F5F10">
      <w:pPr>
        <w:jc w:val="center"/>
        <w:rPr>
          <w:b/>
          <w:spacing w:val="-2"/>
        </w:rPr>
      </w:pPr>
      <w:r>
        <w:rPr>
          <w:b/>
          <w:spacing w:val="-2"/>
        </w:rPr>
        <w:t>Figure x. Form factors and their working mechanisms</w:t>
      </w:r>
    </w:p>
    <w:p w14:paraId="7CD836A5" w14:textId="77777777" w:rsidR="003F5F10" w:rsidRDefault="003F5F10" w:rsidP="003F5F10">
      <w:pPr>
        <w:rPr>
          <w:rFonts w:eastAsia="宋体"/>
          <w:lang w:eastAsia="zh-CN"/>
        </w:rPr>
      </w:pPr>
      <w:r>
        <w:rPr>
          <w:rFonts w:eastAsia="宋体" w:hint="eastAsia"/>
          <w:noProof/>
        </w:rPr>
        <w:drawing>
          <wp:inline distT="0" distB="0" distL="0" distR="0" wp14:anchorId="35F0212A" wp14:editId="5835240B">
            <wp:extent cx="3059430" cy="1888490"/>
            <wp:effectExtent l="0" t="0" r="0" b="0"/>
            <wp:docPr id="16" name="Picture 7" descr="WIN_20150624_15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_20150624_1547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9430" cy="1888490"/>
                    </a:xfrm>
                    <a:prstGeom prst="rect">
                      <a:avLst/>
                    </a:prstGeom>
                    <a:noFill/>
                    <a:ln>
                      <a:noFill/>
                    </a:ln>
                  </pic:spPr>
                </pic:pic>
              </a:graphicData>
            </a:graphic>
          </wp:inline>
        </w:drawing>
      </w:r>
    </w:p>
    <w:p w14:paraId="0DB544E4" w14:textId="77777777" w:rsidR="003F5F10" w:rsidRPr="004B6245" w:rsidRDefault="003F5F10" w:rsidP="003F5F10">
      <w:pPr>
        <w:jc w:val="center"/>
        <w:rPr>
          <w:b/>
          <w:spacing w:val="-2"/>
        </w:rPr>
      </w:pPr>
      <w:r>
        <w:rPr>
          <w:b/>
          <w:spacing w:val="-2"/>
        </w:rPr>
        <w:t>Figure x. Printed samples</w:t>
      </w:r>
    </w:p>
    <w:p w14:paraId="7E20A1E3" w14:textId="77777777" w:rsidR="003F5F10" w:rsidRDefault="003F5F10" w:rsidP="003F5F10">
      <w:pPr>
        <w:pStyle w:val="Heading1"/>
      </w:pPr>
      <w:r>
        <w:t>USER FEEDBACK</w:t>
      </w:r>
    </w:p>
    <w:p w14:paraId="44EF711C" w14:textId="77777777" w:rsidR="003F5F10" w:rsidRPr="00D041A9" w:rsidRDefault="003F5F10" w:rsidP="003F5F10">
      <w:pPr>
        <w:rPr>
          <w:rFonts w:eastAsia="宋体"/>
          <w:lang w:eastAsia="zh-CN"/>
        </w:rPr>
      </w:pPr>
      <w:r>
        <w:rPr>
          <w:rFonts w:eastAsia="宋体"/>
          <w:lang w:eastAsia="zh-CN"/>
        </w:rPr>
        <w:t>W</w:t>
      </w:r>
    </w:p>
    <w:p w14:paraId="30D30B86" w14:textId="77777777" w:rsidR="003F5F10" w:rsidRDefault="003F5F10" w:rsidP="003F5F10">
      <w:pPr>
        <w:pStyle w:val="Heading2"/>
      </w:pPr>
      <w:r>
        <w:t>Let Users Design Their Own Widgets</w:t>
      </w:r>
    </w:p>
    <w:p w14:paraId="2B6DF10B" w14:textId="77777777" w:rsidR="003F5F10" w:rsidRDefault="003F5F10" w:rsidP="003F5F10">
      <w:pPr>
        <w:rPr>
          <w:rFonts w:eastAsia="宋体"/>
          <w:lang w:eastAsia="zh-CN"/>
        </w:rPr>
      </w:pPr>
      <w:r>
        <w:rPr>
          <w:rFonts w:eastAsia="宋体"/>
          <w:lang w:eastAsia="zh-CN"/>
        </w:rPr>
        <w:t>With</w:t>
      </w:r>
    </w:p>
    <w:p w14:paraId="33C4F2E9" w14:textId="77777777" w:rsidR="003F5F10" w:rsidRDefault="003F5F10" w:rsidP="003F5F10">
      <w:pPr>
        <w:pStyle w:val="Heading2"/>
      </w:pPr>
      <w:r>
        <w:t>Subjective Feedbacks</w:t>
      </w:r>
    </w:p>
    <w:p w14:paraId="25A7AC2A" w14:textId="77777777" w:rsidR="003F5F10" w:rsidRDefault="003F5F10" w:rsidP="003F5F10">
      <w:r>
        <w:rPr>
          <w:rFonts w:eastAsia="宋体"/>
          <w:lang w:eastAsia="zh-CN"/>
        </w:rPr>
        <w:t>With</w:t>
      </w:r>
    </w:p>
    <w:p w14:paraId="6890C69C" w14:textId="77777777" w:rsidR="003F5F10" w:rsidRPr="003F70AB" w:rsidRDefault="003F5F10" w:rsidP="00DD077C">
      <w:pPr>
        <w:pStyle w:val="References"/>
        <w:numPr>
          <w:ilvl w:val="0"/>
          <w:numId w:val="0"/>
        </w:numPr>
        <w:ind w:left="360"/>
      </w:pPr>
    </w:p>
    <w:sectPr w:rsidR="003F5F10" w:rsidRPr="003F70AB" w:rsidSect="006B1D5B">
      <w:headerReference w:type="even" r:id="rId21"/>
      <w:type w:val="continuous"/>
      <w:pgSz w:w="12240" w:h="15840" w:code="1"/>
      <w:pgMar w:top="1224" w:right="1080" w:bottom="1440" w:left="1080" w:header="720" w:footer="720" w:gutter="0"/>
      <w:cols w:num="2" w:space="432"/>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vid Ahlström" w:date="2015-08-18T14:57:00Z" w:initials="DA">
    <w:p w14:paraId="18C04237" w14:textId="2B16BA36" w:rsidR="0030001C" w:rsidRDefault="0030001C">
      <w:pPr>
        <w:pStyle w:val="CommentText"/>
      </w:pPr>
      <w:r>
        <w:rPr>
          <w:rStyle w:val="CommentReference"/>
        </w:rPr>
        <w:annotationRef/>
      </w:r>
      <w:proofErr w:type="gramStart"/>
      <w:r>
        <w:t>or</w:t>
      </w:r>
      <w:proofErr w:type="gramEnd"/>
      <w:r>
        <w:t xml:space="preserve"> </w:t>
      </w:r>
      <w:proofErr w:type="spellStart"/>
      <w:r>
        <w:t>Padgets</w:t>
      </w:r>
      <w:proofErr w:type="spellEnd"/>
      <w:r>
        <w:t xml:space="preserve"> or </w:t>
      </w:r>
      <w:proofErr w:type="spellStart"/>
      <w:r>
        <w:t>Swipegets</w:t>
      </w:r>
      <w:proofErr w:type="spellEnd"/>
      <w:r>
        <w:t>...</w:t>
      </w:r>
    </w:p>
  </w:comment>
  <w:comment w:id="7" w:author="David Ahlström" w:date="2015-08-18T14:56:00Z" w:initials="DA">
    <w:p w14:paraId="327A388B" w14:textId="77777777" w:rsidR="0030001C" w:rsidRDefault="0030001C" w:rsidP="009667E4">
      <w:pPr>
        <w:pStyle w:val="CommentText"/>
      </w:pPr>
      <w:r>
        <w:rPr>
          <w:rStyle w:val="CommentReference"/>
        </w:rPr>
        <w:annotationRef/>
      </w:r>
      <w:r>
        <w:t>Sounds as if the VIBGETs are active, make clear that they are passive!</w:t>
      </w:r>
    </w:p>
  </w:comment>
  <w:comment w:id="17" w:author="David Ahlström" w:date="2015-08-26T09:26:00Z" w:initials="DA">
    <w:p w14:paraId="3CEC0A70" w14:textId="339A7472" w:rsidR="0030001C" w:rsidRDefault="0030001C">
      <w:pPr>
        <w:pStyle w:val="CommentText"/>
      </w:pPr>
      <w:r>
        <w:rPr>
          <w:rStyle w:val="CommentReference"/>
        </w:rPr>
        <w:annotationRef/>
      </w:r>
      <w:r>
        <w:t>Perhaps the story flows better if we first describe the prototype and the pilot study. Then present the factors, then go to study 1.</w:t>
      </w:r>
    </w:p>
  </w:comment>
  <w:comment w:id="18" w:author="David Ahlström" w:date="2015-08-25T14:01:00Z" w:initials="DA">
    <w:p w14:paraId="11D9C0EF" w14:textId="25920209" w:rsidR="0030001C" w:rsidRDefault="0030001C">
      <w:pPr>
        <w:pStyle w:val="CommentText"/>
      </w:pPr>
      <w:r>
        <w:rPr>
          <w:rStyle w:val="CommentReference"/>
        </w:rPr>
        <w:annotationRef/>
      </w:r>
      <w:r>
        <w:t xml:space="preserve">Is anyone aware of any such design spaces for similar techniques, perhaps Acoustic barcodes, Tangible objects, </w:t>
      </w:r>
      <w:proofErr w:type="spellStart"/>
      <w:r>
        <w:rPr>
          <w:rFonts w:eastAsia="宋体"/>
          <w:lang w:eastAsia="zh-CN"/>
        </w:rPr>
        <w:t>PocketTouch</w:t>
      </w:r>
      <w:proofErr w:type="spellEnd"/>
      <w:r>
        <w:rPr>
          <w:rFonts w:eastAsia="宋体"/>
          <w:lang w:eastAsia="zh-CN"/>
        </w:rPr>
        <w:t xml:space="preserve">, </w:t>
      </w:r>
      <w:proofErr w:type="spellStart"/>
      <w:r>
        <w:rPr>
          <w:rFonts w:eastAsia="宋体"/>
          <w:lang w:eastAsia="zh-CN"/>
        </w:rPr>
        <w:t>Skinput</w:t>
      </w:r>
      <w:proofErr w:type="spellEnd"/>
      <w:r>
        <w:rPr>
          <w:rFonts w:eastAsia="宋体"/>
          <w:lang w:eastAsia="zh-CN"/>
        </w:rPr>
        <w:t>. If we find such a similar technique with a design space, we might need to orient ourselves around this previous work...</w:t>
      </w:r>
    </w:p>
  </w:comment>
  <w:comment w:id="19" w:author="David Ahlström" w:date="2015-08-27T08:51:00Z" w:initials="DA">
    <w:p w14:paraId="6961A433" w14:textId="2DF85B0F" w:rsidR="0030001C" w:rsidRDefault="0030001C">
      <w:pPr>
        <w:pStyle w:val="CommentText"/>
      </w:pPr>
      <w:r>
        <w:rPr>
          <w:rStyle w:val="CommentReference"/>
        </w:rPr>
        <w:annotationRef/>
      </w:r>
      <w:proofErr w:type="gramStart"/>
      <w:r>
        <w:t>do</w:t>
      </w:r>
      <w:proofErr w:type="gramEnd"/>
      <w:r>
        <w:t xml:space="preserve"> we? </w:t>
      </w:r>
      <w:proofErr w:type="gramStart"/>
      <w:r>
        <w:t>did</w:t>
      </w:r>
      <w:proofErr w:type="gramEnd"/>
      <w:r>
        <w:t xml:space="preserve"> we encounter any such additional ones? Should we frame it like this?</w:t>
      </w:r>
    </w:p>
  </w:comment>
  <w:comment w:id="20" w:author="David Ahlström" w:date="2015-08-27T09:38:00Z" w:initials="DA">
    <w:p w14:paraId="5213BA96" w14:textId="67BCC8D3" w:rsidR="0030001C" w:rsidRDefault="0030001C">
      <w:pPr>
        <w:pStyle w:val="CommentText"/>
      </w:pPr>
      <w:r>
        <w:rPr>
          <w:rStyle w:val="CommentReference"/>
        </w:rPr>
        <w:annotationRef/>
      </w:r>
      <w:r>
        <w:t>We may want to remove much of this pilot section to save space... Only keeping the prototype-related parts. I’m not quite sure what value the video-study has,</w:t>
      </w:r>
      <w:r>
        <w:rPr>
          <w:vanish/>
        </w:rPr>
        <w:t xml:space="preserve"> except from showing that we get different acceleration patterns. But we kind of show that with the later studies anyway...</w:t>
      </w:r>
    </w:p>
  </w:comment>
  <w:comment w:id="21" w:author="David Ahlström" w:date="2015-08-19T11:13:00Z" w:initials="DA">
    <w:p w14:paraId="28E8680E" w14:textId="6860F6B8" w:rsidR="0030001C" w:rsidRDefault="0030001C">
      <w:pPr>
        <w:pStyle w:val="CommentText"/>
      </w:pPr>
      <w:r>
        <w:rPr>
          <w:rStyle w:val="CommentReference"/>
        </w:rPr>
        <w:annotationRef/>
      </w:r>
      <w:r>
        <w:t>Perhaps here a discussion/explanation about what the “flat stripe” represents. I see it like this: in a usage situation we need to be able to distinguish a the acceleration pattern caused by a swipe on a VIBGET from acceleration patterns caused by any other possible motions picked up by the sensor. As we cannot analyze and “classify” accelerations from “all possible” motions that may be happening in the real world, we pick to study “the closest possible” motion to a swipe motion across a bump. This “closest possible” motion ought to be a finger swipe, but that does not happen across a bump. Is this the way we should reason and explain our “tactic”?</w:t>
      </w:r>
    </w:p>
  </w:comment>
  <w:comment w:id="22" w:author="David Ahlström" w:date="2015-08-18T16:27:00Z" w:initials="DA">
    <w:p w14:paraId="69E43A78" w14:textId="77CEDB7C" w:rsidR="0030001C" w:rsidRDefault="0030001C">
      <w:pPr>
        <w:pStyle w:val="CommentText"/>
      </w:pPr>
      <w:r>
        <w:rPr>
          <w:rStyle w:val="CommentReference"/>
        </w:rPr>
        <w:annotationRef/>
      </w:r>
      <w:r>
        <w:t>Is this true? Did they do both horizontal and vertical swipes?</w:t>
      </w:r>
    </w:p>
  </w:comment>
  <w:comment w:id="23" w:author="David Ahlström" w:date="2015-08-18T16:30:00Z" w:initials="DA">
    <w:p w14:paraId="4F80241E" w14:textId="0C9BEFCF" w:rsidR="0030001C" w:rsidRDefault="0030001C" w:rsidP="00B730A5">
      <w:pPr>
        <w:pStyle w:val="CommentText"/>
      </w:pPr>
      <w:r>
        <w:rPr>
          <w:rStyle w:val="CommentReference"/>
        </w:rPr>
        <w:annotationRef/>
      </w:r>
      <w:r>
        <w:t xml:space="preserve">Is the description so far somewhat close enough to what actually happened? </w:t>
      </w:r>
    </w:p>
    <w:p w14:paraId="534802B0" w14:textId="77777777" w:rsidR="0030001C" w:rsidRDefault="0030001C" w:rsidP="00B730A5">
      <w:pPr>
        <w:pStyle w:val="CommentText"/>
      </w:pPr>
    </w:p>
    <w:p w14:paraId="554B91D1" w14:textId="035344F3" w:rsidR="0030001C" w:rsidRDefault="0030001C" w:rsidP="00B730A5">
      <w:pPr>
        <w:pStyle w:val="CommentText"/>
      </w:pPr>
      <w:r>
        <w:t xml:space="preserve">If participants also did horizontal swipes, what “swipe style” did they use for horizontal swipes? </w:t>
      </w:r>
    </w:p>
    <w:p w14:paraId="2D8FDE63" w14:textId="77777777" w:rsidR="0030001C" w:rsidRDefault="0030001C" w:rsidP="00B730A5">
      <w:pPr>
        <w:pStyle w:val="CommentText"/>
      </w:pPr>
    </w:p>
    <w:p w14:paraId="2C88CE9C" w14:textId="38E9C6D2" w:rsidR="0030001C" w:rsidRDefault="0030001C" w:rsidP="00B730A5">
      <w:pPr>
        <w:pStyle w:val="CommentText"/>
      </w:pPr>
      <w:r>
        <w:t>Moreover, did participants only swipe from the “top” to the “bottom” of the vertical stripe? Or did they also swipe from the “bottom” to the “top”? If yes, what of swipe style was observed?</w:t>
      </w:r>
    </w:p>
    <w:p w14:paraId="615FF292" w14:textId="77777777" w:rsidR="0030001C" w:rsidRDefault="0030001C" w:rsidP="00B730A5">
      <w:pPr>
        <w:pStyle w:val="CommentText"/>
      </w:pPr>
    </w:p>
    <w:p w14:paraId="7B7D42D2" w14:textId="0F797F02" w:rsidR="0030001C" w:rsidRDefault="0030001C" w:rsidP="00B730A5">
      <w:pPr>
        <w:pStyle w:val="CommentText"/>
      </w:pPr>
      <w:r>
        <w:t>For horizontal stripes, did they only swipe left to right, or also right to left?</w:t>
      </w:r>
    </w:p>
  </w:comment>
  <w:comment w:id="29" w:author="David Ahlström" w:date="2015-08-18T16:45:00Z" w:initials="DA">
    <w:p w14:paraId="2B66D96F" w14:textId="2507B50F" w:rsidR="0030001C" w:rsidRDefault="0030001C">
      <w:pPr>
        <w:pStyle w:val="CommentText"/>
      </w:pPr>
      <w:r>
        <w:rPr>
          <w:rStyle w:val="CommentReference"/>
        </w:rPr>
        <w:annotationRef/>
      </w:r>
      <w:r>
        <w:t>Is this somewhat similar to what the original paragraph (yellow, below) is saying?</w:t>
      </w:r>
    </w:p>
  </w:comment>
  <w:comment w:id="30" w:author="David Ahlström" w:date="2015-08-18T15:53:00Z" w:initials="DA">
    <w:p w14:paraId="4F1EA0D2" w14:textId="77777777" w:rsidR="0030001C" w:rsidRDefault="0030001C" w:rsidP="00950514">
      <w:pPr>
        <w:pStyle w:val="CommentText"/>
      </w:pPr>
      <w:r>
        <w:rPr>
          <w:rStyle w:val="CommentReference"/>
        </w:rPr>
        <w:annotationRef/>
      </w:r>
      <w:r>
        <w:t>Is this really necessary? What does the original text actually say?</w:t>
      </w:r>
    </w:p>
  </w:comment>
  <w:comment w:id="33" w:author="David Ahlström" w:date="2015-08-18T18:21:00Z" w:initials="DA">
    <w:p w14:paraId="39F0AE50" w14:textId="20936C2F" w:rsidR="0030001C" w:rsidRDefault="0030001C">
      <w:pPr>
        <w:pStyle w:val="CommentText"/>
      </w:pPr>
      <w:r>
        <w:rPr>
          <w:rStyle w:val="CommentReference"/>
        </w:rPr>
        <w:annotationRef/>
      </w:r>
      <w:r>
        <w:t>?</w:t>
      </w:r>
    </w:p>
  </w:comment>
  <w:comment w:id="62" w:author="David Ahlström" w:date="2015-08-19T17:07:00Z" w:initials="DA">
    <w:p w14:paraId="63CF0C77" w14:textId="4EB0FA0F" w:rsidR="0030001C" w:rsidRDefault="0030001C">
      <w:pPr>
        <w:pStyle w:val="CommentText"/>
      </w:pPr>
      <w:ins w:id="68" w:author="David Ahlström" w:date="2015-08-19T17:07:00Z">
        <w:r>
          <w:rPr>
            <w:rStyle w:val="CommentReference"/>
          </w:rPr>
          <w:annotationRef/>
        </w:r>
      </w:ins>
      <w:r>
        <w:t>WEAK transition... to the feature selection section...</w:t>
      </w:r>
    </w:p>
  </w:comment>
  <w:comment w:id="92" w:author="David Ahlström" w:date="2015-08-19T17:10:00Z" w:initials="DA">
    <w:p w14:paraId="6A92059D" w14:textId="223608FE" w:rsidR="0030001C" w:rsidRDefault="0030001C">
      <w:pPr>
        <w:pStyle w:val="CommentText"/>
      </w:pPr>
      <w:r>
        <w:rPr>
          <w:rStyle w:val="CommentReference"/>
        </w:rPr>
        <w:annotationRef/>
      </w:r>
      <w:r>
        <w:t>Which accelerations?</w:t>
      </w:r>
    </w:p>
  </w:comment>
  <w:comment w:id="109" w:author="David Ahlström" w:date="2015-08-19T11:23:00Z" w:initials="DA">
    <w:p w14:paraId="708EE354" w14:textId="5A26D9C8" w:rsidR="0030001C" w:rsidRDefault="0030001C">
      <w:pPr>
        <w:pStyle w:val="CommentText"/>
      </w:pPr>
      <w:r>
        <w:rPr>
          <w:rStyle w:val="CommentReference"/>
        </w:rPr>
        <w:annotationRef/>
      </w:r>
      <w:r>
        <w:t>Is it “about” 55 fps or is it 55 fps, as stated above Figure 2?</w:t>
      </w:r>
    </w:p>
  </w:comment>
  <w:comment w:id="110" w:author="David Ahlström" w:date="2015-08-19T11:27:00Z" w:initials="DA">
    <w:p w14:paraId="1957D98A" w14:textId="5304D20D" w:rsidR="0030001C" w:rsidRDefault="0030001C">
      <w:pPr>
        <w:pStyle w:val="CommentText"/>
      </w:pPr>
      <w:r>
        <w:rPr>
          <w:rStyle w:val="CommentReference"/>
        </w:rPr>
        <w:annotationRef/>
      </w:r>
      <w:proofErr w:type="gramStart"/>
      <w:r>
        <w:t>do</w:t>
      </w:r>
      <w:proofErr w:type="gramEnd"/>
      <w:r>
        <w:t xml:space="preserve"> you “calculate” a feature?</w:t>
      </w:r>
    </w:p>
  </w:comment>
  <w:comment w:id="111" w:author="David Ahlström" w:date="2015-08-19T11:30:00Z" w:initials="DA">
    <w:p w14:paraId="518991F7" w14:textId="5BE56096" w:rsidR="0030001C" w:rsidRDefault="0030001C">
      <w:pPr>
        <w:pStyle w:val="CommentText"/>
      </w:pPr>
      <w:r>
        <w:rPr>
          <w:rStyle w:val="CommentReference"/>
        </w:rPr>
        <w:annotationRef/>
      </w:r>
      <w:r>
        <w:t>?</w:t>
      </w:r>
    </w:p>
  </w:comment>
  <w:comment w:id="113" w:author="David Ahlström" w:date="2015-08-19T11:30:00Z" w:initials="DA">
    <w:p w14:paraId="0372382D" w14:textId="12D91AD2" w:rsidR="0030001C" w:rsidRDefault="0030001C">
      <w:pPr>
        <w:pStyle w:val="CommentText"/>
      </w:pPr>
      <w:r>
        <w:rPr>
          <w:rStyle w:val="CommentReference"/>
        </w:rPr>
        <w:annotationRef/>
      </w:r>
      <w:r>
        <w:t>?</w:t>
      </w:r>
    </w:p>
  </w:comment>
  <w:comment w:id="141" w:author="David Ahlström" w:date="2015-08-19T15:25:00Z" w:initials="DA">
    <w:p w14:paraId="718C3DA3" w14:textId="77777777" w:rsidR="0030001C" w:rsidRDefault="0030001C">
      <w:pPr>
        <w:pStyle w:val="CommentText"/>
      </w:pPr>
      <w:r>
        <w:rPr>
          <w:rStyle w:val="CommentReference"/>
        </w:rPr>
        <w:annotationRef/>
      </w:r>
      <w:r>
        <w:t xml:space="preserve">Do you mean a Fast Fourier Transform, which is often abbreviated FFT. I’m not familiar with a “Fast FREQUENCY Transform”. </w:t>
      </w:r>
    </w:p>
    <w:p w14:paraId="4F2782EF" w14:textId="0DA07572" w:rsidR="0030001C" w:rsidRDefault="0030001C">
      <w:pPr>
        <w:pStyle w:val="CommentText"/>
      </w:pPr>
      <w:r>
        <w:t xml:space="preserve">If indeed you do mean a Fast FOURIER Transform, the sentence may go something like this: After having calculated the largest absolute value </w:t>
      </w:r>
      <w:proofErr w:type="spellStart"/>
      <w:r>
        <w:t>deiffernece</w:t>
      </w:r>
      <w:proofErr w:type="spellEnd"/>
      <w:r>
        <w:t xml:space="preserve"> </w:t>
      </w:r>
      <w:proofErr w:type="spellStart"/>
      <w:r>
        <w:t>beteween</w:t>
      </w:r>
      <w:proofErr w:type="spellEnd"/>
      <w:r>
        <w:t xml:space="preserve"> two consecutive frames, we applied a Fast Fourier Transform (FFT) to the signals and record the frequency </w:t>
      </w:r>
      <w:proofErr w:type="spellStart"/>
      <w:r>
        <w:t>amplituedes</w:t>
      </w:r>
      <w:proofErr w:type="spellEnd"/>
      <w:r>
        <w:t xml:space="preserve"> as our features. [Well, currently the procedure is not quite clear to me...]</w:t>
      </w:r>
    </w:p>
  </w:comment>
  <w:comment w:id="155" w:author="David Ahlström" w:date="2015-08-20T08:47:00Z" w:initials="DA">
    <w:p w14:paraId="792AAAE9" w14:textId="463E8D6D" w:rsidR="0030001C" w:rsidRDefault="0030001C">
      <w:pPr>
        <w:pStyle w:val="CommentText"/>
      </w:pPr>
      <w:r>
        <w:rPr>
          <w:rStyle w:val="CommentReference"/>
        </w:rPr>
        <w:annotationRef/>
      </w:r>
      <w:r>
        <w:t>Probably move this discussion/explanation to an earlier position.</w:t>
      </w:r>
    </w:p>
  </w:comment>
  <w:comment w:id="156" w:author="David Ahlström" w:date="2015-08-20T12:37:00Z" w:initials="DA">
    <w:p w14:paraId="4BC6CE96" w14:textId="095CF72B" w:rsidR="0030001C" w:rsidRDefault="0030001C">
      <w:pPr>
        <w:pStyle w:val="CommentText"/>
      </w:pPr>
      <w:r>
        <w:rPr>
          <w:rStyle w:val="CommentReference"/>
        </w:rPr>
        <w:annotationRef/>
      </w:r>
      <w:r>
        <w:t xml:space="preserve">The C and gamma values and the selection of features I do not understand. </w:t>
      </w:r>
    </w:p>
  </w:comment>
  <w:comment w:id="157" w:author="David Ahlström" w:date="2015-08-22T12:24:00Z" w:initials="DA">
    <w:p w14:paraId="13A73684" w14:textId="7436786A" w:rsidR="0030001C" w:rsidRDefault="0030001C">
      <w:pPr>
        <w:pStyle w:val="CommentText"/>
      </w:pPr>
      <w:r>
        <w:rPr>
          <w:rStyle w:val="CommentReference"/>
        </w:rPr>
        <w:annotationRef/>
      </w:r>
      <w:r>
        <w:t>Perhaps a short discussion saying that we would like to have 100% accuracy. How can we improve on this? What does it imply for usage situations with “only” 95% accuracy?</w:t>
      </w:r>
    </w:p>
  </w:comment>
  <w:comment w:id="158" w:author="David Ahlström" w:date="2015-08-22T10:38:00Z" w:initials="DA">
    <w:p w14:paraId="2D11A528" w14:textId="4F831280" w:rsidR="0030001C" w:rsidRDefault="0030001C">
      <w:pPr>
        <w:pStyle w:val="CommentText"/>
      </w:pPr>
      <w:r>
        <w:rPr>
          <w:rStyle w:val="CommentReference"/>
        </w:rPr>
        <w:annotationRef/>
      </w:r>
      <w:proofErr w:type="gramStart"/>
      <w:r>
        <w:t>explain</w:t>
      </w:r>
      <w:proofErr w:type="gramEnd"/>
    </w:p>
  </w:comment>
  <w:comment w:id="159" w:author="David Ahlström" w:date="2015-08-22T10:38:00Z" w:initials="DA">
    <w:p w14:paraId="5C11EEAA" w14:textId="45A6B0A7" w:rsidR="0030001C" w:rsidRDefault="0030001C">
      <w:pPr>
        <w:pStyle w:val="CommentText"/>
      </w:pPr>
      <w:r>
        <w:rPr>
          <w:rStyle w:val="CommentReference"/>
        </w:rPr>
        <w:annotationRef/>
      </w:r>
      <w:proofErr w:type="gramStart"/>
      <w:r>
        <w:t>explain</w:t>
      </w:r>
      <w:proofErr w:type="gramEnd"/>
    </w:p>
  </w:comment>
  <w:comment w:id="160" w:author="David Ahlström" w:date="2015-08-22T10:39:00Z" w:initials="DA">
    <w:p w14:paraId="0E41700A" w14:textId="1DD943F5" w:rsidR="0030001C" w:rsidRDefault="0030001C">
      <w:pPr>
        <w:pStyle w:val="CommentText"/>
      </w:pPr>
      <w:r>
        <w:rPr>
          <w:rStyle w:val="CommentReference"/>
        </w:rPr>
        <w:annotationRef/>
      </w:r>
      <w:proofErr w:type="gramStart"/>
      <w:r>
        <w:t>explain</w:t>
      </w:r>
      <w:proofErr w:type="gramEnd"/>
    </w:p>
  </w:comment>
  <w:comment w:id="161" w:author="David Ahlström" w:date="2015-08-22T15:00:00Z" w:initials="DA">
    <w:p w14:paraId="11D17025" w14:textId="52D7E289" w:rsidR="0030001C" w:rsidRDefault="0030001C">
      <w:pPr>
        <w:pStyle w:val="CommentText"/>
      </w:pPr>
      <w:r>
        <w:rPr>
          <w:rStyle w:val="CommentReference"/>
        </w:rPr>
        <w:annotationRef/>
      </w:r>
      <w:r>
        <w:t>Explanation</w:t>
      </w:r>
      <w:proofErr w:type="gramStart"/>
      <w:r>
        <w:t>!!!???</w:t>
      </w:r>
      <w:proofErr w:type="gramEnd"/>
    </w:p>
  </w:comment>
  <w:comment w:id="162" w:author="David Ahlström" w:date="2015-08-22T09:26:00Z" w:initials="DA">
    <w:p w14:paraId="15B8DBB7" w14:textId="5DE933DE" w:rsidR="0030001C" w:rsidRDefault="0030001C">
      <w:pPr>
        <w:pStyle w:val="CommentText"/>
      </w:pPr>
      <w:r>
        <w:rPr>
          <w:rStyle w:val="CommentReference"/>
        </w:rPr>
        <w:annotationRef/>
      </w:r>
      <w:proofErr w:type="gramStart"/>
      <w:r>
        <w:t>exploit</w:t>
      </w:r>
      <w:proofErr w:type="gramEnd"/>
      <w:r>
        <w:t>? Better word?</w:t>
      </w:r>
    </w:p>
  </w:comment>
  <w:comment w:id="163" w:author="David Ahlström" w:date="2015-08-22T13:55:00Z" w:initials="DA">
    <w:p w14:paraId="079AD90A" w14:textId="77777777" w:rsidR="0030001C" w:rsidRDefault="0030001C">
      <w:pPr>
        <w:pStyle w:val="CommentText"/>
      </w:pPr>
      <w:r>
        <w:rPr>
          <w:rStyle w:val="CommentReference"/>
        </w:rPr>
        <w:annotationRef/>
      </w:r>
      <w:r>
        <w:t>Previous discussion/explanation:</w:t>
      </w:r>
    </w:p>
    <w:p w14:paraId="6890CBB4" w14:textId="3DF67BF0" w:rsidR="0030001C" w:rsidRDefault="0030001C">
      <w:pPr>
        <w:pStyle w:val="CommentText"/>
      </w:pPr>
      <w:r>
        <w:rPr>
          <w:b/>
          <w:spacing w:val="-2"/>
        </w:rPr>
        <w:t>H</w:t>
      </w:r>
      <w:r>
        <w:t>orizontal swipes have higher accuracy than vertical ones since fingers have stronger vibration response when swiping horizontally. Swipes using fingertip only (without nail) have slightly higher accuracy on the finger sensor rather than on the wrist sensor in both directions. This is understandable because the hand wrist tends to dampen more vibration signals than what the finger does. Interestingly, swipes with the nail posture have opposite result for the two sensor positions: we see slightly higher accuracy for the wrist location for both horizontal and vertical swipes. We think that the stripes we used for were made by a 3D printer with relatively low resolution (0.1mm) and not perfectly smooth. When participants swiped using nail, more noise vibrations were introduced since nail is more sensitive to the roughness of the stripes, compared to swipes using finger pulp only.</w:t>
      </w:r>
    </w:p>
  </w:comment>
  <w:comment w:id="164" w:author="David Ahlström" w:date="2015-08-26T15:49:00Z" w:initials="DA">
    <w:p w14:paraId="3FBF9B5C" w14:textId="28A375FC" w:rsidR="0030001C" w:rsidRDefault="0030001C">
      <w:pPr>
        <w:pStyle w:val="CommentText"/>
      </w:pPr>
      <w:r>
        <w:rPr>
          <w:rStyle w:val="CommentReference"/>
        </w:rPr>
        <w:annotationRef/>
      </w:r>
      <w:proofErr w:type="gramStart"/>
      <w:r>
        <w:t>actually</w:t>
      </w:r>
      <w:proofErr w:type="gramEnd"/>
      <w:r>
        <w:t>, we have the data from the watch, but the quality won’t be good enough.</w:t>
      </w:r>
    </w:p>
  </w:comment>
  <w:comment w:id="165" w:author="David Ahlström" w:date="2015-08-26T16:39:00Z" w:initials="DA">
    <w:p w14:paraId="64DC4F63" w14:textId="5DB70E80" w:rsidR="0030001C" w:rsidRDefault="0030001C">
      <w:pPr>
        <w:pStyle w:val="CommentText"/>
      </w:pPr>
      <w:r>
        <w:rPr>
          <w:rStyle w:val="CommentReference"/>
        </w:rPr>
        <w:annotationRef/>
      </w:r>
      <w:r>
        <w:t>Perhaps do not mention the wrist sensor...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300326" w14:textId="77777777" w:rsidR="0030001C" w:rsidRDefault="0030001C">
      <w:r>
        <w:separator/>
      </w:r>
    </w:p>
  </w:endnote>
  <w:endnote w:type="continuationSeparator" w:id="0">
    <w:p w14:paraId="6C906697" w14:textId="77777777" w:rsidR="0030001C" w:rsidRDefault="003000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宋体">
    <w:charset w:val="50"/>
    <w:family w:val="auto"/>
    <w:pitch w:val="variable"/>
    <w:sig w:usb0="00000001"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3187F9" w14:textId="77777777" w:rsidR="0030001C" w:rsidRDefault="0030001C" w:rsidP="00443E9F">
      <w:pPr>
        <w:spacing w:after="0"/>
      </w:pPr>
      <w:r>
        <w:separator/>
      </w:r>
    </w:p>
  </w:footnote>
  <w:footnote w:type="continuationSeparator" w:id="0">
    <w:p w14:paraId="557C2CE6" w14:textId="77777777" w:rsidR="0030001C" w:rsidRDefault="0030001C" w:rsidP="00443E9F">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D1C5" w14:textId="77777777" w:rsidR="0030001C" w:rsidRDefault="0030001C"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24F1"/>
    <w:rsid w:val="00012912"/>
    <w:rsid w:val="0001659E"/>
    <w:rsid w:val="00020D82"/>
    <w:rsid w:val="00020D9B"/>
    <w:rsid w:val="00024AB7"/>
    <w:rsid w:val="00027613"/>
    <w:rsid w:val="000333DE"/>
    <w:rsid w:val="0003450C"/>
    <w:rsid w:val="00040794"/>
    <w:rsid w:val="00047830"/>
    <w:rsid w:val="00055598"/>
    <w:rsid w:val="00064564"/>
    <w:rsid w:val="000728F3"/>
    <w:rsid w:val="00072B3A"/>
    <w:rsid w:val="00073DCD"/>
    <w:rsid w:val="00075965"/>
    <w:rsid w:val="000828F1"/>
    <w:rsid w:val="00082DA9"/>
    <w:rsid w:val="00086171"/>
    <w:rsid w:val="00096BBF"/>
    <w:rsid w:val="000A26FA"/>
    <w:rsid w:val="000A3852"/>
    <w:rsid w:val="000B14C5"/>
    <w:rsid w:val="000B6A11"/>
    <w:rsid w:val="000B72DA"/>
    <w:rsid w:val="000C5AD4"/>
    <w:rsid w:val="000D1D93"/>
    <w:rsid w:val="000E4445"/>
    <w:rsid w:val="000E5328"/>
    <w:rsid w:val="000F112D"/>
    <w:rsid w:val="000F19BD"/>
    <w:rsid w:val="000F4B8F"/>
    <w:rsid w:val="000F534E"/>
    <w:rsid w:val="000F5C06"/>
    <w:rsid w:val="000F7221"/>
    <w:rsid w:val="000F7E5A"/>
    <w:rsid w:val="0010082E"/>
    <w:rsid w:val="0010210D"/>
    <w:rsid w:val="00103A63"/>
    <w:rsid w:val="00105C04"/>
    <w:rsid w:val="00105C34"/>
    <w:rsid w:val="001067AF"/>
    <w:rsid w:val="001105CA"/>
    <w:rsid w:val="00114577"/>
    <w:rsid w:val="00114C4C"/>
    <w:rsid w:val="001178BD"/>
    <w:rsid w:val="00121EE5"/>
    <w:rsid w:val="00123B40"/>
    <w:rsid w:val="00123CFD"/>
    <w:rsid w:val="001321EC"/>
    <w:rsid w:val="00135DE8"/>
    <w:rsid w:val="00137145"/>
    <w:rsid w:val="00137D62"/>
    <w:rsid w:val="001465AB"/>
    <w:rsid w:val="00146C25"/>
    <w:rsid w:val="00151FAA"/>
    <w:rsid w:val="00153697"/>
    <w:rsid w:val="0015467D"/>
    <w:rsid w:val="00161911"/>
    <w:rsid w:val="00170C80"/>
    <w:rsid w:val="0017668F"/>
    <w:rsid w:val="0017799B"/>
    <w:rsid w:val="001813EA"/>
    <w:rsid w:val="00186236"/>
    <w:rsid w:val="00186598"/>
    <w:rsid w:val="00187252"/>
    <w:rsid w:val="001872B6"/>
    <w:rsid w:val="00191462"/>
    <w:rsid w:val="001922F2"/>
    <w:rsid w:val="00195E1E"/>
    <w:rsid w:val="00197B90"/>
    <w:rsid w:val="001B3524"/>
    <w:rsid w:val="001B3FAA"/>
    <w:rsid w:val="001B5863"/>
    <w:rsid w:val="001C29D3"/>
    <w:rsid w:val="001C2A81"/>
    <w:rsid w:val="001C305D"/>
    <w:rsid w:val="001C35D5"/>
    <w:rsid w:val="001C66D6"/>
    <w:rsid w:val="001D0F69"/>
    <w:rsid w:val="001D29E1"/>
    <w:rsid w:val="001E5C50"/>
    <w:rsid w:val="001E71EC"/>
    <w:rsid w:val="001F042A"/>
    <w:rsid w:val="001F062E"/>
    <w:rsid w:val="001F1F92"/>
    <w:rsid w:val="001F40BF"/>
    <w:rsid w:val="001F4B3C"/>
    <w:rsid w:val="001F5EBB"/>
    <w:rsid w:val="0020192F"/>
    <w:rsid w:val="002022E4"/>
    <w:rsid w:val="002028D3"/>
    <w:rsid w:val="00204C68"/>
    <w:rsid w:val="00210191"/>
    <w:rsid w:val="002137F5"/>
    <w:rsid w:val="00214551"/>
    <w:rsid w:val="002226A0"/>
    <w:rsid w:val="00225890"/>
    <w:rsid w:val="00227741"/>
    <w:rsid w:val="00227849"/>
    <w:rsid w:val="00232222"/>
    <w:rsid w:val="0024113A"/>
    <w:rsid w:val="00241D9E"/>
    <w:rsid w:val="002447C9"/>
    <w:rsid w:val="00246058"/>
    <w:rsid w:val="00251B3D"/>
    <w:rsid w:val="0025707B"/>
    <w:rsid w:val="0026111A"/>
    <w:rsid w:val="00263558"/>
    <w:rsid w:val="002639F6"/>
    <w:rsid w:val="00263ABE"/>
    <w:rsid w:val="002727A0"/>
    <w:rsid w:val="00272DB6"/>
    <w:rsid w:val="0027432B"/>
    <w:rsid w:val="00282D8C"/>
    <w:rsid w:val="002862A4"/>
    <w:rsid w:val="00291F75"/>
    <w:rsid w:val="002A4D3B"/>
    <w:rsid w:val="002A5CDC"/>
    <w:rsid w:val="002C07DF"/>
    <w:rsid w:val="002C10A3"/>
    <w:rsid w:val="002C3318"/>
    <w:rsid w:val="002D41E8"/>
    <w:rsid w:val="002E0EDC"/>
    <w:rsid w:val="002E55B4"/>
    <w:rsid w:val="002F61EC"/>
    <w:rsid w:val="002F7A09"/>
    <w:rsid w:val="0030001C"/>
    <w:rsid w:val="00302F00"/>
    <w:rsid w:val="003045FE"/>
    <w:rsid w:val="00305C24"/>
    <w:rsid w:val="00310376"/>
    <w:rsid w:val="00311723"/>
    <w:rsid w:val="003123C3"/>
    <w:rsid w:val="0031484B"/>
    <w:rsid w:val="00321CB5"/>
    <w:rsid w:val="00331AFF"/>
    <w:rsid w:val="00333618"/>
    <w:rsid w:val="003368C0"/>
    <w:rsid w:val="00340493"/>
    <w:rsid w:val="00340A61"/>
    <w:rsid w:val="003500C6"/>
    <w:rsid w:val="003521DC"/>
    <w:rsid w:val="00354AC8"/>
    <w:rsid w:val="00354D90"/>
    <w:rsid w:val="00355923"/>
    <w:rsid w:val="003644E7"/>
    <w:rsid w:val="00373F8D"/>
    <w:rsid w:val="003752D2"/>
    <w:rsid w:val="00380E7E"/>
    <w:rsid w:val="0038375C"/>
    <w:rsid w:val="0039156C"/>
    <w:rsid w:val="00391DE4"/>
    <w:rsid w:val="003948CB"/>
    <w:rsid w:val="00395C89"/>
    <w:rsid w:val="00396BBA"/>
    <w:rsid w:val="003A1293"/>
    <w:rsid w:val="003A1299"/>
    <w:rsid w:val="003A21CF"/>
    <w:rsid w:val="003A7DC7"/>
    <w:rsid w:val="003B07DF"/>
    <w:rsid w:val="003B1F3C"/>
    <w:rsid w:val="003B4053"/>
    <w:rsid w:val="003B4EB4"/>
    <w:rsid w:val="003B5396"/>
    <w:rsid w:val="003B77D4"/>
    <w:rsid w:val="003C54BF"/>
    <w:rsid w:val="003D0926"/>
    <w:rsid w:val="003D5402"/>
    <w:rsid w:val="003D7F56"/>
    <w:rsid w:val="003E1FB5"/>
    <w:rsid w:val="003E3C69"/>
    <w:rsid w:val="003F5F10"/>
    <w:rsid w:val="003F70AB"/>
    <w:rsid w:val="003F749D"/>
    <w:rsid w:val="00400618"/>
    <w:rsid w:val="0041136C"/>
    <w:rsid w:val="0041270E"/>
    <w:rsid w:val="00414CDE"/>
    <w:rsid w:val="00422A48"/>
    <w:rsid w:val="004240FD"/>
    <w:rsid w:val="00431B38"/>
    <w:rsid w:val="0043610F"/>
    <w:rsid w:val="00443E9F"/>
    <w:rsid w:val="00444546"/>
    <w:rsid w:val="00454A5E"/>
    <w:rsid w:val="00454FFA"/>
    <w:rsid w:val="00457075"/>
    <w:rsid w:val="0046771C"/>
    <w:rsid w:val="00471396"/>
    <w:rsid w:val="004716D3"/>
    <w:rsid w:val="00471DD8"/>
    <w:rsid w:val="00472077"/>
    <w:rsid w:val="00480565"/>
    <w:rsid w:val="004807D9"/>
    <w:rsid w:val="00480F98"/>
    <w:rsid w:val="00493EDB"/>
    <w:rsid w:val="004945A2"/>
    <w:rsid w:val="00497E6A"/>
    <w:rsid w:val="004B0288"/>
    <w:rsid w:val="004B241B"/>
    <w:rsid w:val="004B35DA"/>
    <w:rsid w:val="004B3B94"/>
    <w:rsid w:val="004B4E2C"/>
    <w:rsid w:val="004B5AF6"/>
    <w:rsid w:val="004B792D"/>
    <w:rsid w:val="004C28F6"/>
    <w:rsid w:val="004C3AB4"/>
    <w:rsid w:val="004C7576"/>
    <w:rsid w:val="004E6530"/>
    <w:rsid w:val="004E767D"/>
    <w:rsid w:val="004F019F"/>
    <w:rsid w:val="004F0FC6"/>
    <w:rsid w:val="004F5754"/>
    <w:rsid w:val="004F5AE0"/>
    <w:rsid w:val="004F750F"/>
    <w:rsid w:val="004F7602"/>
    <w:rsid w:val="004F7610"/>
    <w:rsid w:val="004F7A15"/>
    <w:rsid w:val="005004D4"/>
    <w:rsid w:val="00502F0D"/>
    <w:rsid w:val="0050464F"/>
    <w:rsid w:val="00505DFC"/>
    <w:rsid w:val="00505E1B"/>
    <w:rsid w:val="00506729"/>
    <w:rsid w:val="00507848"/>
    <w:rsid w:val="00507913"/>
    <w:rsid w:val="0051161A"/>
    <w:rsid w:val="005265AC"/>
    <w:rsid w:val="00526FB1"/>
    <w:rsid w:val="005327F1"/>
    <w:rsid w:val="00541E5C"/>
    <w:rsid w:val="00547E53"/>
    <w:rsid w:val="00550C05"/>
    <w:rsid w:val="00551456"/>
    <w:rsid w:val="00552C72"/>
    <w:rsid w:val="00553092"/>
    <w:rsid w:val="00554455"/>
    <w:rsid w:val="00560E90"/>
    <w:rsid w:val="00564D3C"/>
    <w:rsid w:val="00581005"/>
    <w:rsid w:val="005811AD"/>
    <w:rsid w:val="00583589"/>
    <w:rsid w:val="00586FE5"/>
    <w:rsid w:val="00587B87"/>
    <w:rsid w:val="00591C69"/>
    <w:rsid w:val="00592578"/>
    <w:rsid w:val="005A1DB7"/>
    <w:rsid w:val="005A2C27"/>
    <w:rsid w:val="005B4601"/>
    <w:rsid w:val="005B56B8"/>
    <w:rsid w:val="005C0FDD"/>
    <w:rsid w:val="005C216A"/>
    <w:rsid w:val="005C2864"/>
    <w:rsid w:val="005C632C"/>
    <w:rsid w:val="005C68F7"/>
    <w:rsid w:val="005D053F"/>
    <w:rsid w:val="005D144D"/>
    <w:rsid w:val="005D4A32"/>
    <w:rsid w:val="005E3A00"/>
    <w:rsid w:val="005E5398"/>
    <w:rsid w:val="005F075F"/>
    <w:rsid w:val="00603D34"/>
    <w:rsid w:val="006048E3"/>
    <w:rsid w:val="0061007B"/>
    <w:rsid w:val="00610A37"/>
    <w:rsid w:val="006127F1"/>
    <w:rsid w:val="00613D18"/>
    <w:rsid w:val="006269FF"/>
    <w:rsid w:val="00626F42"/>
    <w:rsid w:val="00626F97"/>
    <w:rsid w:val="00627037"/>
    <w:rsid w:val="00627420"/>
    <w:rsid w:val="00632F1C"/>
    <w:rsid w:val="00647971"/>
    <w:rsid w:val="0065070A"/>
    <w:rsid w:val="00651357"/>
    <w:rsid w:val="006619D3"/>
    <w:rsid w:val="00663A28"/>
    <w:rsid w:val="00672138"/>
    <w:rsid w:val="0067248E"/>
    <w:rsid w:val="00684747"/>
    <w:rsid w:val="006913EC"/>
    <w:rsid w:val="0069261B"/>
    <w:rsid w:val="00695F7C"/>
    <w:rsid w:val="006973A2"/>
    <w:rsid w:val="006A0290"/>
    <w:rsid w:val="006A267A"/>
    <w:rsid w:val="006A30DC"/>
    <w:rsid w:val="006A462D"/>
    <w:rsid w:val="006A620B"/>
    <w:rsid w:val="006A7497"/>
    <w:rsid w:val="006B0C82"/>
    <w:rsid w:val="006B1D5B"/>
    <w:rsid w:val="006B3F1F"/>
    <w:rsid w:val="006C4D31"/>
    <w:rsid w:val="006D538B"/>
    <w:rsid w:val="006D6F59"/>
    <w:rsid w:val="006E00E5"/>
    <w:rsid w:val="006E1795"/>
    <w:rsid w:val="006E362A"/>
    <w:rsid w:val="006E401D"/>
    <w:rsid w:val="006E5664"/>
    <w:rsid w:val="006E6C1F"/>
    <w:rsid w:val="006F087F"/>
    <w:rsid w:val="006F135A"/>
    <w:rsid w:val="006F61A5"/>
    <w:rsid w:val="006F695B"/>
    <w:rsid w:val="006F7E70"/>
    <w:rsid w:val="00702944"/>
    <w:rsid w:val="007031CC"/>
    <w:rsid w:val="007049D6"/>
    <w:rsid w:val="007078B9"/>
    <w:rsid w:val="007143EA"/>
    <w:rsid w:val="0071479C"/>
    <w:rsid w:val="00716961"/>
    <w:rsid w:val="0072093A"/>
    <w:rsid w:val="00725786"/>
    <w:rsid w:val="00733066"/>
    <w:rsid w:val="00733769"/>
    <w:rsid w:val="00734875"/>
    <w:rsid w:val="0073757B"/>
    <w:rsid w:val="00737B0A"/>
    <w:rsid w:val="007470BA"/>
    <w:rsid w:val="007476E9"/>
    <w:rsid w:val="00750912"/>
    <w:rsid w:val="00752A83"/>
    <w:rsid w:val="00756BE2"/>
    <w:rsid w:val="00761F3F"/>
    <w:rsid w:val="00761FD3"/>
    <w:rsid w:val="00764F75"/>
    <w:rsid w:val="00766743"/>
    <w:rsid w:val="00770435"/>
    <w:rsid w:val="00781171"/>
    <w:rsid w:val="00782280"/>
    <w:rsid w:val="007905C5"/>
    <w:rsid w:val="00791E21"/>
    <w:rsid w:val="00795062"/>
    <w:rsid w:val="00795A79"/>
    <w:rsid w:val="00797EAB"/>
    <w:rsid w:val="007A43F0"/>
    <w:rsid w:val="007A62C5"/>
    <w:rsid w:val="007A7F68"/>
    <w:rsid w:val="007C26C1"/>
    <w:rsid w:val="007C384D"/>
    <w:rsid w:val="007C67B0"/>
    <w:rsid w:val="007C7E48"/>
    <w:rsid w:val="007D1DC7"/>
    <w:rsid w:val="007D783C"/>
    <w:rsid w:val="007E174B"/>
    <w:rsid w:val="007E194E"/>
    <w:rsid w:val="007E587A"/>
    <w:rsid w:val="007F61EF"/>
    <w:rsid w:val="007F645F"/>
    <w:rsid w:val="0080069C"/>
    <w:rsid w:val="0080230D"/>
    <w:rsid w:val="008071DB"/>
    <w:rsid w:val="008134A2"/>
    <w:rsid w:val="008137B3"/>
    <w:rsid w:val="008203B0"/>
    <w:rsid w:val="00830779"/>
    <w:rsid w:val="00852031"/>
    <w:rsid w:val="00852EC0"/>
    <w:rsid w:val="00853A06"/>
    <w:rsid w:val="008541EE"/>
    <w:rsid w:val="00855456"/>
    <w:rsid w:val="00855D18"/>
    <w:rsid w:val="008630E5"/>
    <w:rsid w:val="008639E0"/>
    <w:rsid w:val="00864B18"/>
    <w:rsid w:val="008708BD"/>
    <w:rsid w:val="0088145B"/>
    <w:rsid w:val="00890225"/>
    <w:rsid w:val="0089027A"/>
    <w:rsid w:val="00890771"/>
    <w:rsid w:val="008A143F"/>
    <w:rsid w:val="008A33B0"/>
    <w:rsid w:val="008A3929"/>
    <w:rsid w:val="008A4703"/>
    <w:rsid w:val="008A6E35"/>
    <w:rsid w:val="008C3181"/>
    <w:rsid w:val="008C41ED"/>
    <w:rsid w:val="008C5957"/>
    <w:rsid w:val="008C6CC1"/>
    <w:rsid w:val="008D07FD"/>
    <w:rsid w:val="008D3400"/>
    <w:rsid w:val="008D58A5"/>
    <w:rsid w:val="008E0EAA"/>
    <w:rsid w:val="008E288A"/>
    <w:rsid w:val="008E7F89"/>
    <w:rsid w:val="008F0364"/>
    <w:rsid w:val="008F1B03"/>
    <w:rsid w:val="008F1E74"/>
    <w:rsid w:val="008F59EB"/>
    <w:rsid w:val="008F6520"/>
    <w:rsid w:val="00901095"/>
    <w:rsid w:val="0090145C"/>
    <w:rsid w:val="00904A50"/>
    <w:rsid w:val="0090628F"/>
    <w:rsid w:val="00912676"/>
    <w:rsid w:val="00916282"/>
    <w:rsid w:val="009163BD"/>
    <w:rsid w:val="00923416"/>
    <w:rsid w:val="00931E57"/>
    <w:rsid w:val="009375E5"/>
    <w:rsid w:val="009402CA"/>
    <w:rsid w:val="00941381"/>
    <w:rsid w:val="00950514"/>
    <w:rsid w:val="00954859"/>
    <w:rsid w:val="00962229"/>
    <w:rsid w:val="009667E4"/>
    <w:rsid w:val="00984E51"/>
    <w:rsid w:val="009863CF"/>
    <w:rsid w:val="00992431"/>
    <w:rsid w:val="00992D8D"/>
    <w:rsid w:val="0099489D"/>
    <w:rsid w:val="00995982"/>
    <w:rsid w:val="009962D6"/>
    <w:rsid w:val="009A62ED"/>
    <w:rsid w:val="009B13C0"/>
    <w:rsid w:val="009C335E"/>
    <w:rsid w:val="009D0E6F"/>
    <w:rsid w:val="009E3B95"/>
    <w:rsid w:val="009E598A"/>
    <w:rsid w:val="009E6B65"/>
    <w:rsid w:val="009F2B73"/>
    <w:rsid w:val="00A039D0"/>
    <w:rsid w:val="00A03CDD"/>
    <w:rsid w:val="00A070EE"/>
    <w:rsid w:val="00A1173C"/>
    <w:rsid w:val="00A11945"/>
    <w:rsid w:val="00A16E3B"/>
    <w:rsid w:val="00A2113A"/>
    <w:rsid w:val="00A226D2"/>
    <w:rsid w:val="00A24695"/>
    <w:rsid w:val="00A27F69"/>
    <w:rsid w:val="00A30401"/>
    <w:rsid w:val="00A3172E"/>
    <w:rsid w:val="00A3272B"/>
    <w:rsid w:val="00A43889"/>
    <w:rsid w:val="00A45CEE"/>
    <w:rsid w:val="00A52EAB"/>
    <w:rsid w:val="00A56217"/>
    <w:rsid w:val="00A616AC"/>
    <w:rsid w:val="00A62A70"/>
    <w:rsid w:val="00A631A3"/>
    <w:rsid w:val="00A64DBC"/>
    <w:rsid w:val="00A6678D"/>
    <w:rsid w:val="00A669AF"/>
    <w:rsid w:val="00A7001C"/>
    <w:rsid w:val="00A71EF6"/>
    <w:rsid w:val="00A7227C"/>
    <w:rsid w:val="00A72455"/>
    <w:rsid w:val="00A7286E"/>
    <w:rsid w:val="00A729A3"/>
    <w:rsid w:val="00A8132E"/>
    <w:rsid w:val="00A90365"/>
    <w:rsid w:val="00AA7718"/>
    <w:rsid w:val="00AB2711"/>
    <w:rsid w:val="00AB344F"/>
    <w:rsid w:val="00AB6E70"/>
    <w:rsid w:val="00AC2B33"/>
    <w:rsid w:val="00AC313D"/>
    <w:rsid w:val="00AC7B51"/>
    <w:rsid w:val="00AC7BE6"/>
    <w:rsid w:val="00AD2DB8"/>
    <w:rsid w:val="00AD2DE9"/>
    <w:rsid w:val="00AD3AF6"/>
    <w:rsid w:val="00AD3D89"/>
    <w:rsid w:val="00AD3EEB"/>
    <w:rsid w:val="00AD6731"/>
    <w:rsid w:val="00AE281B"/>
    <w:rsid w:val="00AE7221"/>
    <w:rsid w:val="00AF347A"/>
    <w:rsid w:val="00AF5231"/>
    <w:rsid w:val="00AF5E2A"/>
    <w:rsid w:val="00B03DE6"/>
    <w:rsid w:val="00B1632F"/>
    <w:rsid w:val="00B26FEF"/>
    <w:rsid w:val="00B309B2"/>
    <w:rsid w:val="00B31350"/>
    <w:rsid w:val="00B313A6"/>
    <w:rsid w:val="00B37783"/>
    <w:rsid w:val="00B42B0E"/>
    <w:rsid w:val="00B538B0"/>
    <w:rsid w:val="00B6710D"/>
    <w:rsid w:val="00B71990"/>
    <w:rsid w:val="00B730A5"/>
    <w:rsid w:val="00B73C9F"/>
    <w:rsid w:val="00B7643D"/>
    <w:rsid w:val="00B817D7"/>
    <w:rsid w:val="00B82F58"/>
    <w:rsid w:val="00B856CD"/>
    <w:rsid w:val="00B85EBD"/>
    <w:rsid w:val="00B91765"/>
    <w:rsid w:val="00B93E5B"/>
    <w:rsid w:val="00B950F0"/>
    <w:rsid w:val="00B967BD"/>
    <w:rsid w:val="00BA08A3"/>
    <w:rsid w:val="00BA3498"/>
    <w:rsid w:val="00BA57F0"/>
    <w:rsid w:val="00BA714B"/>
    <w:rsid w:val="00BB348C"/>
    <w:rsid w:val="00BB3FB6"/>
    <w:rsid w:val="00BC091D"/>
    <w:rsid w:val="00BD2529"/>
    <w:rsid w:val="00BD33D7"/>
    <w:rsid w:val="00BD4598"/>
    <w:rsid w:val="00BE132C"/>
    <w:rsid w:val="00BE3A0E"/>
    <w:rsid w:val="00BE72E8"/>
    <w:rsid w:val="00BF47A7"/>
    <w:rsid w:val="00BF4DC7"/>
    <w:rsid w:val="00C002BA"/>
    <w:rsid w:val="00C01ED0"/>
    <w:rsid w:val="00C06485"/>
    <w:rsid w:val="00C07EC8"/>
    <w:rsid w:val="00C108CB"/>
    <w:rsid w:val="00C16AFE"/>
    <w:rsid w:val="00C215E9"/>
    <w:rsid w:val="00C22168"/>
    <w:rsid w:val="00C27431"/>
    <w:rsid w:val="00C319A1"/>
    <w:rsid w:val="00C42DF6"/>
    <w:rsid w:val="00C4371D"/>
    <w:rsid w:val="00C448AF"/>
    <w:rsid w:val="00C44B7F"/>
    <w:rsid w:val="00C5344E"/>
    <w:rsid w:val="00C55E5A"/>
    <w:rsid w:val="00C668FF"/>
    <w:rsid w:val="00C74587"/>
    <w:rsid w:val="00C81738"/>
    <w:rsid w:val="00C83F7C"/>
    <w:rsid w:val="00C852D4"/>
    <w:rsid w:val="00C924EC"/>
    <w:rsid w:val="00C934CC"/>
    <w:rsid w:val="00C94279"/>
    <w:rsid w:val="00CA14C1"/>
    <w:rsid w:val="00CA1F35"/>
    <w:rsid w:val="00CA4AA9"/>
    <w:rsid w:val="00CA4E61"/>
    <w:rsid w:val="00CA5766"/>
    <w:rsid w:val="00CB1DB1"/>
    <w:rsid w:val="00CB40AE"/>
    <w:rsid w:val="00CC2E18"/>
    <w:rsid w:val="00CC4100"/>
    <w:rsid w:val="00CD06CA"/>
    <w:rsid w:val="00CD60E4"/>
    <w:rsid w:val="00CE28F2"/>
    <w:rsid w:val="00CE7D73"/>
    <w:rsid w:val="00CF17DB"/>
    <w:rsid w:val="00CF2A42"/>
    <w:rsid w:val="00D022D9"/>
    <w:rsid w:val="00D03545"/>
    <w:rsid w:val="00D04460"/>
    <w:rsid w:val="00D078BC"/>
    <w:rsid w:val="00D10462"/>
    <w:rsid w:val="00D12810"/>
    <w:rsid w:val="00D13688"/>
    <w:rsid w:val="00D137CA"/>
    <w:rsid w:val="00D155A0"/>
    <w:rsid w:val="00D170CB"/>
    <w:rsid w:val="00D21ED7"/>
    <w:rsid w:val="00D24900"/>
    <w:rsid w:val="00D260CC"/>
    <w:rsid w:val="00D32315"/>
    <w:rsid w:val="00D32E62"/>
    <w:rsid w:val="00D3324C"/>
    <w:rsid w:val="00D343EB"/>
    <w:rsid w:val="00D4096C"/>
    <w:rsid w:val="00D44D68"/>
    <w:rsid w:val="00D45340"/>
    <w:rsid w:val="00D46569"/>
    <w:rsid w:val="00D541F7"/>
    <w:rsid w:val="00D547AD"/>
    <w:rsid w:val="00D56FEE"/>
    <w:rsid w:val="00D57738"/>
    <w:rsid w:val="00D57A95"/>
    <w:rsid w:val="00D6011C"/>
    <w:rsid w:val="00D60FA7"/>
    <w:rsid w:val="00D61F8A"/>
    <w:rsid w:val="00D65617"/>
    <w:rsid w:val="00D72CB2"/>
    <w:rsid w:val="00D74DE0"/>
    <w:rsid w:val="00D84763"/>
    <w:rsid w:val="00D90F52"/>
    <w:rsid w:val="00D93431"/>
    <w:rsid w:val="00D97BD9"/>
    <w:rsid w:val="00D97C8E"/>
    <w:rsid w:val="00DA2432"/>
    <w:rsid w:val="00DB5D8D"/>
    <w:rsid w:val="00DB62CC"/>
    <w:rsid w:val="00DB7B90"/>
    <w:rsid w:val="00DD077C"/>
    <w:rsid w:val="00DD07BD"/>
    <w:rsid w:val="00DD0F3E"/>
    <w:rsid w:val="00DE1746"/>
    <w:rsid w:val="00DE3B36"/>
    <w:rsid w:val="00DE4BFC"/>
    <w:rsid w:val="00DE514A"/>
    <w:rsid w:val="00DF20CD"/>
    <w:rsid w:val="00E01FA3"/>
    <w:rsid w:val="00E0793E"/>
    <w:rsid w:val="00E07E4A"/>
    <w:rsid w:val="00E175AB"/>
    <w:rsid w:val="00E21615"/>
    <w:rsid w:val="00E21718"/>
    <w:rsid w:val="00E245C8"/>
    <w:rsid w:val="00E24FCD"/>
    <w:rsid w:val="00E309BC"/>
    <w:rsid w:val="00E31A7A"/>
    <w:rsid w:val="00E34338"/>
    <w:rsid w:val="00E343AD"/>
    <w:rsid w:val="00E35232"/>
    <w:rsid w:val="00E35A4C"/>
    <w:rsid w:val="00E54EC4"/>
    <w:rsid w:val="00E64DDD"/>
    <w:rsid w:val="00E65B32"/>
    <w:rsid w:val="00E66CCF"/>
    <w:rsid w:val="00E7229C"/>
    <w:rsid w:val="00E7686F"/>
    <w:rsid w:val="00E833F8"/>
    <w:rsid w:val="00E83C9D"/>
    <w:rsid w:val="00EA1E13"/>
    <w:rsid w:val="00EA2FD2"/>
    <w:rsid w:val="00EA38B4"/>
    <w:rsid w:val="00EB3CF4"/>
    <w:rsid w:val="00EB6C22"/>
    <w:rsid w:val="00EC54AB"/>
    <w:rsid w:val="00ED3D60"/>
    <w:rsid w:val="00ED5AFE"/>
    <w:rsid w:val="00EE16AA"/>
    <w:rsid w:val="00EE4CD1"/>
    <w:rsid w:val="00EF1DFA"/>
    <w:rsid w:val="00EF3476"/>
    <w:rsid w:val="00EF53FE"/>
    <w:rsid w:val="00EF561D"/>
    <w:rsid w:val="00F01986"/>
    <w:rsid w:val="00F100EF"/>
    <w:rsid w:val="00F11065"/>
    <w:rsid w:val="00F15E90"/>
    <w:rsid w:val="00F16B28"/>
    <w:rsid w:val="00F17E7C"/>
    <w:rsid w:val="00F21BF4"/>
    <w:rsid w:val="00F311C1"/>
    <w:rsid w:val="00F369CB"/>
    <w:rsid w:val="00F41687"/>
    <w:rsid w:val="00F419D3"/>
    <w:rsid w:val="00F44AA2"/>
    <w:rsid w:val="00F5437C"/>
    <w:rsid w:val="00F5526D"/>
    <w:rsid w:val="00F56305"/>
    <w:rsid w:val="00F5716A"/>
    <w:rsid w:val="00F61836"/>
    <w:rsid w:val="00F70FB2"/>
    <w:rsid w:val="00F71803"/>
    <w:rsid w:val="00F80394"/>
    <w:rsid w:val="00F82DC3"/>
    <w:rsid w:val="00F908F5"/>
    <w:rsid w:val="00F90E70"/>
    <w:rsid w:val="00F921A9"/>
    <w:rsid w:val="00F92CA2"/>
    <w:rsid w:val="00F95355"/>
    <w:rsid w:val="00FA1B14"/>
    <w:rsid w:val="00FA519E"/>
    <w:rsid w:val="00FA7794"/>
    <w:rsid w:val="00FB1D35"/>
    <w:rsid w:val="00FB5FFE"/>
    <w:rsid w:val="00FB6395"/>
    <w:rsid w:val="00FB7A57"/>
    <w:rsid w:val="00FC125E"/>
    <w:rsid w:val="00FC5A94"/>
    <w:rsid w:val="00FC5AB6"/>
    <w:rsid w:val="00FD08E5"/>
    <w:rsid w:val="00FD1437"/>
    <w:rsid w:val="00FD3E2C"/>
    <w:rsid w:val="00FD4B4B"/>
    <w:rsid w:val="00FD4BEC"/>
    <w:rsid w:val="00FF1303"/>
    <w:rsid w:val="00FF2DD4"/>
    <w:rsid w:val="00FF3354"/>
    <w:rsid w:val="00FF651B"/>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AA8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footnote reference" w:uiPriority="0"/>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customStyle="1" w:styleId="apple-converted-space">
    <w:name w:val="apple-converted-space"/>
    <w:rsid w:val="00F921A9"/>
  </w:style>
  <w:style w:type="character" w:styleId="Emphasis">
    <w:name w:val="Emphasis"/>
    <w:uiPriority w:val="20"/>
    <w:qFormat/>
    <w:rsid w:val="00F921A9"/>
    <w:rPr>
      <w:i/>
      <w:iCs/>
    </w:rPr>
  </w:style>
  <w:style w:type="paragraph" w:styleId="Revision">
    <w:name w:val="Revision"/>
    <w:hidden/>
    <w:uiPriority w:val="99"/>
    <w:semiHidden/>
    <w:rsid w:val="00A16E3B"/>
    <w:rPr>
      <w:rFonts w:ascii="Times New Roman" w:eastAsia="Times New Roman" w:hAnsi="Times New Roman"/>
    </w:rPr>
  </w:style>
  <w:style w:type="paragraph" w:styleId="ListParagraph">
    <w:name w:val="List Paragraph"/>
    <w:basedOn w:val="Normal"/>
    <w:uiPriority w:val="34"/>
    <w:qFormat/>
    <w:rsid w:val="00D21ED7"/>
    <w:pPr>
      <w:ind w:left="720"/>
      <w:contextualSpacing/>
    </w:pPr>
  </w:style>
  <w:style w:type="table" w:styleId="TableGrid">
    <w:name w:val="Table Grid"/>
    <w:basedOn w:val="TableNormal"/>
    <w:uiPriority w:val="59"/>
    <w:rsid w:val="00D21E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footnote reference" w:uiPriority="0"/>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character" w:customStyle="1" w:styleId="apple-converted-space">
    <w:name w:val="apple-converted-space"/>
    <w:rsid w:val="00F921A9"/>
  </w:style>
  <w:style w:type="character" w:styleId="Emphasis">
    <w:name w:val="Emphasis"/>
    <w:uiPriority w:val="20"/>
    <w:qFormat/>
    <w:rsid w:val="00F921A9"/>
    <w:rPr>
      <w:i/>
      <w:iCs/>
    </w:rPr>
  </w:style>
  <w:style w:type="paragraph" w:styleId="Revision">
    <w:name w:val="Revision"/>
    <w:hidden/>
    <w:uiPriority w:val="99"/>
    <w:semiHidden/>
    <w:rsid w:val="00A16E3B"/>
    <w:rPr>
      <w:rFonts w:ascii="Times New Roman" w:eastAsia="Times New Roman" w:hAnsi="Times New Roman"/>
    </w:rPr>
  </w:style>
  <w:style w:type="paragraph" w:styleId="ListParagraph">
    <w:name w:val="List Paragraph"/>
    <w:basedOn w:val="Normal"/>
    <w:uiPriority w:val="34"/>
    <w:qFormat/>
    <w:rsid w:val="00D21ED7"/>
    <w:pPr>
      <w:ind w:left="720"/>
      <w:contextualSpacing/>
    </w:pPr>
  </w:style>
  <w:style w:type="table" w:styleId="TableGrid">
    <w:name w:val="Table Grid"/>
    <w:basedOn w:val="TableNormal"/>
    <w:uiPriority w:val="59"/>
    <w:rsid w:val="00D21E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31695638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0.jpeg"/><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acm.org/about/class/1998"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6A8B5-A580-AF4B-BB9F-DF981B1F7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12</Pages>
  <Words>8705</Words>
  <Characters>49625</Characters>
  <Application>Microsoft Macintosh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58214</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David Ahlström</cp:lastModifiedBy>
  <cp:revision>93</cp:revision>
  <cp:lastPrinted>2015-02-13T20:42:00Z</cp:lastPrinted>
  <dcterms:created xsi:type="dcterms:W3CDTF">2015-08-25T16:37:00Z</dcterms:created>
  <dcterms:modified xsi:type="dcterms:W3CDTF">2015-08-27T16:37:00Z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